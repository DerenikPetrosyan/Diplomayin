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eastAsia="Calibri" w:hAnsi="Sylfaen" w:cs="Calibri"/>
          <w:sz w:val="24"/>
          <w:szCs w:val="24"/>
          <w:lang w:val="hy"/>
        </w:rPr>
        <w:id w:val="-683049050"/>
        <w:docPartObj>
          <w:docPartGallery w:val="Table of Contents"/>
          <w:docPartUnique/>
        </w:docPartObj>
      </w:sdtPr>
      <w:sdtContent>
        <w:p w14:paraId="3255AD1D" w14:textId="1DFDFAB5" w:rsidR="004B41C4" w:rsidRDefault="0059570A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Toc164793628" w:history="1">
            <w:r w:rsidR="004B41C4" w:rsidRPr="002C59F3">
              <w:rPr>
                <w:rStyle w:val="Hyperlink"/>
                <w:rFonts w:ascii="Sylfaen" w:eastAsia="Arial" w:hAnsi="Sylfaen" w:cs="Arial"/>
                <w:bCs/>
                <w:noProof/>
              </w:rPr>
              <w:t>1.</w:t>
            </w:r>
            <w:r w:rsidR="004B41C4">
              <w:rPr>
                <w:rFonts w:asciiTheme="minorHAnsi" w:hAnsiTheme="minorHAnsi" w:cstheme="minorBidi"/>
                <w:noProof/>
              </w:rPr>
              <w:tab/>
            </w:r>
            <w:r w:rsidR="004B41C4" w:rsidRPr="002C59F3">
              <w:rPr>
                <w:rStyle w:val="Hyperlink"/>
                <w:rFonts w:ascii="Sylfaen" w:eastAsia="Tahoma" w:hAnsi="Sylfaen" w:cs="Tahoma"/>
                <w:bCs/>
                <w:noProof/>
              </w:rPr>
              <w:t xml:space="preserve">Ներածություն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_Toc164793628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BDEFAE4" w14:textId="626AB490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2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BCFFF" w14:textId="536F93CA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5B4D" w14:textId="5D6184FD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687DE" w14:textId="1A414739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2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22E6" w14:textId="7E239727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3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27D76" w14:textId="02484877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4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02A4" w14:textId="54DB344B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2134" w14:textId="12522628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3.1 Ընդլայնված շարժական լայնաշերտ </w:t>
            </w:r>
            <w:r w:rsidRPr="002C59F3">
              <w:rPr>
                <w:rStyle w:val="Hyperlink"/>
                <w:rFonts w:ascii="Sylfaen" w:eastAsia="Tahoma" w:hAnsi="Sylfaen" w:cs="Tahoma"/>
                <w:noProof/>
                <w:lang w:val="hy-AM"/>
              </w:rPr>
              <w:t>կապ</w:t>
            </w:r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 (eMBB)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7047" w14:textId="3FC20C36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7" w:history="1"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․1․1</w:t>
            </w:r>
            <w:r w:rsidRPr="002C59F3">
              <w:rPr>
                <w:rStyle w:val="Hyperlink"/>
                <w:rFonts w:ascii="Sylfaen" w:eastAsia="Arial" w:hAnsi="Sylfaen" w:cs="Arial"/>
                <w:noProof/>
              </w:rPr>
              <w:t xml:space="preserve"> eMBB-ի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429F6" w14:textId="4909859E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8" w:history="1"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Pr="002C59F3">
              <w:rPr>
                <w:rStyle w:val="Hyperlink"/>
                <w:rFonts w:ascii="Sylfaen" w:eastAsia="Arial" w:hAnsi="Sylfaen"/>
                <w:noProof/>
                <w:lang w:val="hy-AM"/>
              </w:rPr>
              <w:t>1</w:t>
            </w:r>
            <w:r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Pr="002C59F3">
              <w:rPr>
                <w:rStyle w:val="Hyperlink"/>
                <w:rFonts w:ascii="Sylfaen" w:eastAsia="Arial" w:hAnsi="Sylfaen"/>
                <w:noProof/>
                <w:lang w:val="hy-AM"/>
              </w:rPr>
              <w:t>2 Ծրագրեր արդյունաբերական 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A97DD" w14:textId="1A7EB9CD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9" w:history="1">
            <w:r w:rsidRPr="002C59F3">
              <w:rPr>
                <w:rStyle w:val="Hyperlink"/>
                <w:rFonts w:ascii="Sylfaen" w:hAnsi="Sylfaen"/>
                <w:noProof/>
              </w:rPr>
              <w:t>3.1.3  eMBB-ի առավելությունները 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0B66C" w14:textId="57B2A6B4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3.2 </w:t>
            </w:r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Գեր</w:t>
            </w:r>
            <w:r w:rsidRPr="002C59F3">
              <w:rPr>
                <w:rStyle w:val="Hyperlink"/>
                <w:rFonts w:ascii="Sylfaen" w:eastAsia="Arial" w:hAnsi="Sylfaen" w:cs="Arial"/>
                <w:noProof/>
              </w:rPr>
              <w:t xml:space="preserve">հուսալի ցածր </w:t>
            </w:r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հապաղումներով</w:t>
            </w:r>
            <w:r w:rsidRPr="002C59F3">
              <w:rPr>
                <w:rStyle w:val="Hyperlink"/>
                <w:rFonts w:ascii="Sylfaen" w:eastAsia="Arial" w:hAnsi="Sylfaen" w:cs="Arial"/>
                <w:noProof/>
              </w:rPr>
              <w:t xml:space="preserve"> հաղորդակցությունը (URLLC)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55D5" w14:textId="0FCD8396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3.3 </w:t>
            </w:r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Զ</w:t>
            </w:r>
            <w:r w:rsidRPr="002C59F3">
              <w:rPr>
                <w:rStyle w:val="Hyperlink"/>
                <w:rFonts w:ascii="Sylfaen" w:eastAsia="Arial" w:hAnsi="Sylfaen" w:cs="Arial"/>
                <w:noProof/>
              </w:rPr>
              <w:t>անգվածային մեքենայական տիպի հաղորդակցությունը (mMTC),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084F4" w14:textId="6B2DC444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2" w:history="1">
            <w:r w:rsidRPr="002C59F3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Pr="002C59F3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Pr="002C59F3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Pr="002C59F3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Pr="002C59F3">
              <w:rPr>
                <w:rStyle w:val="Hyperlink"/>
                <w:rFonts w:ascii="Sylfaen" w:hAnsi="Sylfaen"/>
                <w:noProof/>
                <w:lang w:val="hy-AM"/>
              </w:rPr>
              <w:t>1 mMTC-ի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93D71" w14:textId="589F82A2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3" w:history="1">
            <w:r w:rsidRPr="002C59F3">
              <w:rPr>
                <w:rStyle w:val="Hyperlink"/>
                <w:noProof/>
                <w:lang w:val="hy-AM"/>
              </w:rPr>
              <w:t>3․3․2 Ծրագրեր արդյունաբերական 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6BF63" w14:textId="4CA1FF06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4" w:history="1">
            <w:r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․3․3 mMTC-ի առավելությունները 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20AA" w14:textId="47F89241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70295" w14:textId="2176FAC4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EC63" w14:textId="23A66932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7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B7F23" w14:textId="1D016D47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8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92E37" w14:textId="0EAF7459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EDF48" w14:textId="37E8A52E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84D3" w14:textId="34175F76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C9148" w14:textId="6E636BDD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2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E5019" w14:textId="051F7B72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3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399DC" w14:textId="48D491DC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4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7166" w14:textId="50793C2B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54626" w14:textId="55873912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EF74" w14:textId="65694875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7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F1234" w14:textId="3E8B9A38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8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A1F4B" w14:textId="1131A5C3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683F" w14:textId="1A29435A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1739" w14:textId="534AB45A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B37D" w14:textId="538AC653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2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4645B" w14:textId="49E63496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3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AB566" w14:textId="55371E26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4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DF431" w14:textId="2B59970F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CDC6" w14:textId="1B74CCAC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F3D3" w14:textId="22891045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7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5F020" w14:textId="1767260D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8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9A284" w14:textId="500491A7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5FD7" w14:textId="016DFBBA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5BCA8" w14:textId="49936A89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3550C" w14:textId="2F68978A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2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62EE" w14:textId="387831D1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3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A3FCB" w14:textId="5353F4B3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4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E27D7" w14:textId="0208A273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1575" w14:textId="4D266E71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305BE" w14:textId="3FFB85DB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7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01480" w14:textId="31AF1BBF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8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F6178" w14:textId="189429E4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12D0" w14:textId="01A5C27C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D5D59" w14:textId="74B50457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1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0A7C" w14:textId="5D024769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2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5E0C9" w14:textId="38C7BCEE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3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392A" w14:textId="3DFEBCDB" w:rsidR="004B41C4" w:rsidRDefault="004B41C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4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6D84D" w14:textId="26D2AD27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5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4C5DC" w14:textId="31960FC9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6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75221" w14:textId="4FA31269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7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68138" w14:textId="26CC1C76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8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83B41" w14:textId="0FB53EBF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9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5F479" w14:textId="687422B7" w:rsidR="004B41C4" w:rsidRDefault="004B41C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90" w:history="1">
            <w:r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080DA" w14:textId="49EEA9C8" w:rsidR="004B41C4" w:rsidRDefault="004B41C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91" w:history="1">
            <w:r w:rsidRPr="002C59F3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_Toc164793691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46005" w14:textId="667BFC31" w:rsidR="00E4298E" w:rsidRPr="00DC2830" w:rsidRDefault="0059570A">
          <w:pPr>
            <w:spacing w:line="360" w:lineRule="auto"/>
            <w:rPr>
              <w:rFonts w:ascii="Sylfaen" w:hAnsi="Sylfaen"/>
              <w:sz w:val="24"/>
              <w:szCs w:val="24"/>
            </w:rPr>
            <w:pPrChange w:id="1" w:author="Derenik Petrosyan" w:date="2024-04-16T14:15:00Z">
              <w:pPr/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 w:rsidP="00F26AD1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>
      <w:p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2" w:author="Derenik Petrosyan" w:date="2024-04-16T14:15:00Z">
          <w:pPr/>
        </w:pPrChange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3" w:name="_Toc164793628"/>
    <w:p w14:paraId="191F76E7" w14:textId="77777777" w:rsidR="00E4298E" w:rsidRPr="003F6438" w:rsidRDefault="00757412" w:rsidP="00BD7B5C">
      <w:pPr>
        <w:pStyle w:val="Heading1"/>
        <w:numPr>
          <w:ilvl w:val="0"/>
          <w:numId w:val="1"/>
        </w:numPr>
        <w:spacing w:line="360" w:lineRule="auto"/>
        <w:ind w:left="284" w:hanging="294"/>
        <w:rPr>
          <w:rFonts w:ascii="Sylfaen" w:eastAsia="Arial" w:hAnsi="Sylfaen" w:cs="Arial"/>
          <w:bCs/>
          <w:sz w:val="24"/>
          <w:szCs w:val="24"/>
          <w:rPrChange w:id="4" w:author="Derenik Petrosyan" w:date="2024-04-21T22:40:00Z">
            <w:rPr>
              <w:rFonts w:ascii="Sylfaen" w:eastAsia="Arial" w:hAnsi="Sylfaen" w:cs="Arial"/>
              <w:b/>
              <w:sz w:val="24"/>
              <w:szCs w:val="24"/>
            </w:rPr>
          </w:rPrChange>
        </w:rPr>
        <w:pPrChange w:id="5" w:author="Derenik Petrosyan" w:date="2024-04-21T22:39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>
          <w:rPr>
            <w:bCs/>
          </w:rPr>
        </w:sdtEndPr>
        <w:sdtContent>
          <w:r w:rsidR="0059570A" w:rsidRPr="003F6438">
            <w:rPr>
              <w:rFonts w:ascii="Sylfaen" w:eastAsia="Tahoma" w:hAnsi="Sylfaen" w:cs="Tahoma"/>
              <w:bCs/>
              <w:sz w:val="24"/>
              <w:szCs w:val="24"/>
              <w:rPrChange w:id="6" w:author="Derenik Petrosyan" w:date="2024-04-21T22:40:00Z">
                <w:rPr>
                  <w:rFonts w:ascii="Sylfaen" w:eastAsia="Tahoma" w:hAnsi="Sylfaen" w:cs="Tahoma"/>
                  <w:b/>
                  <w:sz w:val="24"/>
                  <w:szCs w:val="24"/>
                </w:rPr>
              </w:rPrChange>
            </w:rPr>
            <w:t xml:space="preserve">Ներածություն </w:t>
          </w:r>
        </w:sdtContent>
      </w:sdt>
      <w:bookmarkEnd w:id="3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7" w:author="Derenik Petrosyan" w:date="2024-04-16T14:15:00Z">
          <w:pPr/>
        </w:pPrChange>
      </w:pPr>
    </w:p>
    <w:p w14:paraId="02294494" w14:textId="4B8E999F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Content>
          <w:r w:rsidR="003E5135" w:rsidRPr="00DF17AC">
            <w:rPr>
              <w:rFonts w:ascii="Sylfaen" w:hAnsi="Sylfaen"/>
              <w:sz w:val="24"/>
              <w:szCs w:val="24"/>
              <w:rPrChange w:id="8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9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10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11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12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13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Content>
          <w:del w:id="14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15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16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7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18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19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20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21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22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23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24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E57159">
                <w:rPr>
                  <w:rFonts w:ascii="Sylfaen" w:eastAsia="Tahoma" w:hAnsi="Sylfaen" w:cs="Tahoma"/>
                  <w:noProof/>
                  <w:sz w:val="24"/>
                  <w:szCs w:val="24"/>
                  <w:rPrChange w:id="25" w:author="Sargis Sargsyan" w:date="2024-04-10T18:49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757412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77FDFD36" w:rsidR="00E4298E" w:rsidRPr="00DC2830" w:rsidRDefault="00757412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26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27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28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9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30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31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2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3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4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5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6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7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8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9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40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41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42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43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4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5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6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7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8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9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50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51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52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53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54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55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6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7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8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59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60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61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62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63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4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65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66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7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68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69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0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71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72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73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4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75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6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77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8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79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80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81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2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3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9C62F6">
                <w:rPr>
                  <w:rFonts w:ascii="Sylfaen" w:eastAsia="Tahoma" w:hAnsi="Sylfaen" w:cs="Tahoma"/>
                  <w:noProof/>
                  <w:sz w:val="24"/>
                  <w:szCs w:val="24"/>
                  <w:rPrChange w:id="84" w:author="Derenik Petrosyan" w:date="2024-04-14T22:07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757412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85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86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87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88"/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89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88"/>
          <w:r w:rsidR="00DF17AC">
            <w:rPr>
              <w:rStyle w:val="CommentReference"/>
            </w:rPr>
            <w:commentReference w:id="88"/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90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91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92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93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94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95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96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97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98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99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100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101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102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103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104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05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Content>
        <w:p w14:paraId="5BCD65C6" w14:textId="7DE9A880" w:rsidR="00E4298E" w:rsidRDefault="0059570A">
          <w:pPr>
            <w:spacing w:line="360" w:lineRule="auto"/>
            <w:jc w:val="both"/>
            <w:rPr>
              <w:ins w:id="106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107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>
          <w:pPr>
            <w:spacing w:line="360" w:lineRule="auto"/>
            <w:jc w:val="both"/>
            <w:rPr>
              <w:ins w:id="108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>
          <w:pPr>
            <w:spacing w:line="360" w:lineRule="auto"/>
            <w:jc w:val="both"/>
            <w:rPr>
              <w:ins w:id="109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75741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10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75741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11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12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13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14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Content>
              <w:customXmlInsRangeEnd w:id="114"/>
              <w:ins w:id="115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16" w:author="Derenik Petrosyan" w:date="2024-04-14T23:02:00Z"/>
            </w:sdtContent>
          </w:sdt>
          <w:customXmlInsRangeEnd w:id="116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17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118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Content>
          <w:customXmlDelRangeEnd w:id="118"/>
          <w:del w:id="119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0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121" w:author="Derenik Petrosyan" w:date="2024-04-14T23:02:00Z"/>
        </w:sdtContent>
      </w:sdt>
      <w:customXmlDelRangeEnd w:id="121"/>
    </w:p>
    <w:p w14:paraId="5E9439B1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757412">
      <w:pPr>
        <w:spacing w:line="360" w:lineRule="auto"/>
        <w:jc w:val="both"/>
        <w:rPr>
          <w:del w:id="122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75741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23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24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125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6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7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128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757412">
      <w:pPr>
        <w:spacing w:line="360" w:lineRule="auto"/>
        <w:jc w:val="both"/>
        <w:rPr>
          <w:del w:id="129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130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131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132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133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134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35" w:name="_Toc164793629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136" w:author="Derenik Petrosyan" w:date="2024-04-15T12:17:00Z"/>
              <w:rFonts w:ascii="Sylfaen" w:eastAsia="Tahoma" w:hAnsi="Sylfaen" w:cs="Tahoma"/>
              <w:sz w:val="24"/>
              <w:szCs w:val="24"/>
            </w:rPr>
            <w:pPrChange w:id="137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135"/>
        </w:p>
        <w:p w14:paraId="714B63DF" w14:textId="0E268379" w:rsidR="00E4298E" w:rsidRPr="00C45D34" w:rsidRDefault="00757412">
          <w:pPr>
            <w:spacing w:line="360" w:lineRule="auto"/>
            <w:rPr>
              <w:rPrChange w:id="138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9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140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141" w:name="_Toc164793630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142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143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143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143"/>
          </w:r>
          <w:bookmarkEnd w:id="141"/>
        </w:p>
        <w:p w14:paraId="23EB0692" w14:textId="0B6DD8EC" w:rsidR="00B737E0" w:rsidRPr="00FC3AEB" w:rsidRDefault="00757412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144" w:author="Derenik Petrosyan" w:date="2024-04-16T14:15:00Z">
              <w:pPr/>
            </w:pPrChange>
          </w:pPr>
        </w:p>
      </w:sdtContent>
    </w:sdt>
    <w:p w14:paraId="49B51297" w14:textId="21FDC08E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45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146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147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14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5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15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5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15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rPrChange w:id="159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en-US"/>
            </w:rPr>
          </w:rPrChange>
        </w:rPr>
        <w:t>[3]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160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161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162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3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164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165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16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17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7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7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17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17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7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17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0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181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2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18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4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8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186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8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8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0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191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2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3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195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7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9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9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200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1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2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0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204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5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0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7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20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9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10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1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1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1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5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6" w:author="Derenik Petrosyan" w:date="2024-04-15T12:24:00Z">
            <w:rPr>
              <w:del w:id="217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9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20" w:author="Derenik Petrosyan" w:date="2024-04-15T12:24:00Z">
            <w:rPr>
              <w:del w:id="221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23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24" w:author="Derenik Petrosyan" w:date="2024-04-15T12:24:00Z">
            <w:rPr>
              <w:del w:id="225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2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3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234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35" w:author="Derenik Petrosyan" w:date="2024-04-15T12:24:00Z">
            <w:rPr>
              <w:del w:id="236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3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239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0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242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3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245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6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247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8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249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50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252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5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5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5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256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257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259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0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1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6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263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4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5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6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7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7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7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280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1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2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3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8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8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287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8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9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9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291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92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93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294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9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9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298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0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0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310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1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2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314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15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16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17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1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321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22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23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324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2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3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3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3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3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340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4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42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347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8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5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35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53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35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355" w:author="Derenik Petrosyan" w:date="2024-04-15T12:16:00Z" w:name="move164075808"/>
      <w:moveFrom w:id="356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57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35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9" w:author="Sargis Sargsyan" w:date="2024-04-11T12:05:00Z">
            <w:rPr>
              <w:moveFrom w:id="360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62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63" w:author="Sargis Sargsyan" w:date="2024-04-11T12:05:00Z">
            <w:rPr>
              <w:moveFrom w:id="364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6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7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8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369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70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371" w:author="Sargis Sargsyan" w:date="2024-04-10T18:49:00Z">
            <w:rPr>
              <w:moveFrom w:id="372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3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74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355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375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376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377" w:name="_Toc16479363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378" w:author="Derenik Petrosyan" w:date="2024-04-14T23:07:00Z"/>
              <w:rFonts w:ascii="Sylfaen" w:eastAsia="Tahoma" w:hAnsi="Sylfaen" w:cs="Tahoma"/>
              <w:sz w:val="24"/>
              <w:szCs w:val="24"/>
            </w:rPr>
            <w:pPrChange w:id="379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380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380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380"/>
          </w:r>
          <w:bookmarkEnd w:id="377"/>
        </w:p>
        <w:p w14:paraId="46D7AEE4" w14:textId="287C46DA" w:rsidR="00E4298E" w:rsidRPr="00461AD7" w:rsidRDefault="00757412">
          <w:pPr>
            <w:spacing w:line="360" w:lineRule="auto"/>
            <w:rPr>
              <w:rPrChange w:id="381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382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>
      <w:pPr>
        <w:spacing w:line="360" w:lineRule="auto"/>
        <w:ind w:firstLine="720"/>
        <w:jc w:val="both"/>
        <w:rPr>
          <w:ins w:id="383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384" w:author="Derenik Petrosyan" w:date="2024-04-16T13:37:00Z">
            <w:rPr>
              <w:ins w:id="385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386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387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>
      <w:pPr>
        <w:spacing w:line="360" w:lineRule="auto"/>
        <w:jc w:val="both"/>
        <w:rPr>
          <w:ins w:id="464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465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466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553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554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55" w:author="Derenik Petrosyan" w:date="2024-04-16T14:03:00Z">
            <w:rPr>
              <w:ins w:id="556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57" w:author="Derenik Petrosyan" w:date="2024-04-16T14:15:00Z">
          <w:pPr>
            <w:spacing w:line="240" w:lineRule="auto"/>
            <w:jc w:val="both"/>
          </w:pPr>
        </w:pPrChange>
      </w:pPr>
      <w:commentRangeStart w:id="558"/>
      <w:ins w:id="55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560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56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562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563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564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558"/>
        <w:r>
          <w:rPr>
            <w:rStyle w:val="CommentReference"/>
          </w:rPr>
          <w:commentReference w:id="558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56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66" w:author="Derenik Petrosyan" w:date="2024-04-16T16:42:00Z">
            <w:rPr>
              <w:ins w:id="567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68" w:author="Derenik Petrosyan" w:date="2024-04-16T14:15:00Z">
          <w:pPr>
            <w:spacing w:line="240" w:lineRule="auto"/>
            <w:jc w:val="both"/>
          </w:pPr>
        </w:pPrChange>
      </w:pPr>
      <w:ins w:id="56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570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57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572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3D92A633" w:rsidR="00514BE7" w:rsidRPr="00514BE7" w:rsidRDefault="000C3BAE">
      <w:pPr>
        <w:spacing w:line="360" w:lineRule="auto"/>
        <w:ind w:firstLine="720"/>
        <w:jc w:val="both"/>
        <w:rPr>
          <w:ins w:id="57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4" w:author="Derenik Petrosyan" w:date="2024-04-16T14:15:00Z">
          <w:pPr>
            <w:spacing w:line="240" w:lineRule="auto"/>
            <w:jc w:val="both"/>
          </w:pPr>
        </w:pPrChange>
      </w:pPr>
      <w:ins w:id="575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54D1DC3F" w14:textId="77777777" w:rsidR="00514BE7" w:rsidRPr="00514BE7" w:rsidRDefault="00514BE7">
      <w:pPr>
        <w:spacing w:line="360" w:lineRule="auto"/>
        <w:jc w:val="both"/>
        <w:rPr>
          <w:ins w:id="576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7" w:author="Derenik Petrosyan" w:date="2024-04-16T14:15:00Z">
          <w:pPr>
            <w:spacing w:line="240" w:lineRule="auto"/>
            <w:jc w:val="both"/>
          </w:pPr>
        </w:pPrChange>
      </w:pPr>
      <w:ins w:id="578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57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80" w:author="Derenik Petrosyan" w:date="2024-04-16T14:15:00Z">
          <w:pPr>
            <w:spacing w:line="240" w:lineRule="auto"/>
            <w:jc w:val="both"/>
          </w:pPr>
        </w:pPrChange>
      </w:pPr>
      <w:ins w:id="581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58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83" w:author="Derenik Petrosyan" w:date="2024-04-16T14:15:00Z">
          <w:pPr>
            <w:spacing w:line="240" w:lineRule="auto"/>
            <w:jc w:val="both"/>
          </w:pPr>
        </w:pPrChange>
      </w:pPr>
      <w:ins w:id="58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>
      <w:pPr>
        <w:spacing w:line="360" w:lineRule="auto"/>
        <w:ind w:firstLine="720"/>
        <w:jc w:val="both"/>
        <w:rPr>
          <w:ins w:id="585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86" w:author="Derenik Petrosyan" w:date="2024-04-16T14:07:00Z">
            <w:rPr>
              <w:ins w:id="587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88" w:author="Derenik Petrosyan" w:date="2024-04-16T14:15:00Z">
          <w:pPr>
            <w:spacing w:line="240" w:lineRule="auto"/>
            <w:jc w:val="both"/>
          </w:pPr>
        </w:pPrChange>
      </w:pPr>
      <w:ins w:id="589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590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91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592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93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594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>
      <w:pPr>
        <w:spacing w:line="360" w:lineRule="auto"/>
        <w:jc w:val="both"/>
        <w:rPr>
          <w:ins w:id="59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6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>
      <w:pPr>
        <w:spacing w:line="360" w:lineRule="auto"/>
        <w:jc w:val="both"/>
        <w:rPr>
          <w:ins w:id="597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8" w:author="Derenik Petrosyan" w:date="2024-04-16T14:15:00Z">
          <w:pPr>
            <w:spacing w:line="240" w:lineRule="auto"/>
            <w:jc w:val="both"/>
          </w:pPr>
        </w:pPrChange>
      </w:pPr>
      <w:ins w:id="59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600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601" w:author="Derenik Petrosyan" w:date="2024-04-16T14:14:00Z">
            <w:rPr>
              <w:ins w:id="602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603" w:author="Derenik Petrosyan" w:date="2024-04-16T14:15:00Z">
          <w:pPr>
            <w:spacing w:line="240" w:lineRule="auto"/>
            <w:jc w:val="both"/>
          </w:pPr>
        </w:pPrChange>
      </w:pPr>
      <w:ins w:id="604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605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606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07" w:author="Derenik Petrosyan" w:date="2024-04-16T14:15:00Z">
          <w:pPr>
            <w:spacing w:line="240" w:lineRule="auto"/>
            <w:jc w:val="both"/>
          </w:pPr>
        </w:pPrChange>
      </w:pPr>
      <w:ins w:id="608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>
      <w:pPr>
        <w:spacing w:line="360" w:lineRule="auto"/>
        <w:ind w:firstLine="720"/>
        <w:jc w:val="both"/>
        <w:rPr>
          <w:del w:id="609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610" w:author="Derenik Petrosyan" w:date="2024-04-16T14:16:00Z">
            <w:rPr>
              <w:del w:id="611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612" w:author="Derenik Petrosyan" w:date="2024-04-16T14:16:00Z">
          <w:pPr>
            <w:spacing w:line="360" w:lineRule="auto"/>
            <w:jc w:val="both"/>
          </w:pPr>
        </w:pPrChange>
      </w:pPr>
      <w:ins w:id="613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614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615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616"/>
      <w:commentRangeStart w:id="617"/>
      <w:del w:id="618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616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619" w:author="Derenik Petrosyan" w:date="2024-04-16T14:16:00Z">
              <w:rPr>
                <w:rStyle w:val="CommentReference"/>
              </w:rPr>
            </w:rPrChange>
          </w:rPr>
          <w:commentReference w:id="616"/>
        </w:r>
        <w:commentRangeEnd w:id="617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620" w:author="Derenik Petrosyan" w:date="2024-04-16T14:16:00Z">
              <w:rPr>
                <w:rStyle w:val="CommentReference"/>
              </w:rPr>
            </w:rPrChange>
          </w:rPr>
          <w:commentReference w:id="617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668" w:author="Sargis Sargsyan" w:date="2024-04-10T19:36:00Z">
        <w:del w:id="669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0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1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672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674" w:author="Sargis Sargsyan" w:date="2024-04-10T19:36:00Z">
        <w:del w:id="675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678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0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0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702" w:author="Derenik Petrosyan" w:date="2024-04-14T23:05:00Z"/>
          <w:rFonts w:ascii="Sylfaen" w:hAnsi="Sylfaen" w:cs="Arial"/>
          <w:color w:val="000E2A"/>
          <w:lang w:val="hy"/>
        </w:rPr>
        <w:pPrChange w:id="703" w:author="Derenik Petrosyan" w:date="2024-04-16T14:16:00Z">
          <w:pPr>
            <w:pStyle w:val="NormalWeb"/>
            <w:shd w:val="clear" w:color="auto" w:fill="FFFFFF"/>
          </w:pPr>
        </w:pPrChange>
      </w:pPr>
      <w:del w:id="704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7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7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7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7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7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65" w:author="Sargis Sargsyan" w:date="2024-04-10T19:41:00Z">
        <w:del w:id="766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767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68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7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75" w:author="Sargis Sargsyan" w:date="2024-04-10T19:42:00Z">
        <w:del w:id="776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7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8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79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7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7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792" w:author="Derenik Petrosyan" w:date="2024-04-14T23:05:00Z"/>
          <w:rFonts w:ascii="Sylfaen" w:hAnsi="Sylfaen" w:cs="Arial"/>
          <w:color w:val="000E2A"/>
          <w:lang w:val="hy"/>
        </w:rPr>
        <w:pPrChange w:id="793" w:author="Derenik Petrosyan" w:date="2024-04-16T14:16:00Z">
          <w:pPr>
            <w:pStyle w:val="NormalWeb"/>
            <w:shd w:val="clear" w:color="auto" w:fill="FFFFFF"/>
          </w:pPr>
        </w:pPrChange>
      </w:pPr>
      <w:del w:id="794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7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7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8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8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8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8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8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835" w:author="Derenik Petrosyan" w:date="2024-04-14T23:05:00Z"/>
          <w:rFonts w:ascii="Sylfaen" w:hAnsi="Sylfaen" w:cs="Arial"/>
          <w:color w:val="000E2A"/>
          <w:lang w:val="hy"/>
        </w:rPr>
        <w:pPrChange w:id="836" w:author="Derenik Petrosyan" w:date="2024-04-16T14:16:00Z">
          <w:pPr>
            <w:pStyle w:val="NormalWeb"/>
            <w:shd w:val="clear" w:color="auto" w:fill="FFFFFF"/>
          </w:pPr>
        </w:pPrChange>
      </w:pPr>
      <w:del w:id="837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953" w:author="Derenik Petrosyan" w:date="2024-04-14T23:05:00Z"/>
          <w:rFonts w:ascii="Sylfaen" w:hAnsi="Sylfaen" w:cs="Arial"/>
          <w:color w:val="000E2A"/>
          <w:lang w:val="hy"/>
        </w:rPr>
        <w:pPrChange w:id="954" w:author="Derenik Petrosyan" w:date="2024-04-16T14:16:00Z">
          <w:pPr>
            <w:pStyle w:val="NormalWeb"/>
            <w:shd w:val="clear" w:color="auto" w:fill="FFFFFF"/>
          </w:pPr>
        </w:pPrChange>
      </w:pPr>
      <w:del w:id="955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9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9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9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9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003" w:author="Derenik Petrosyan" w:date="2024-04-16T14:16:00Z">
          <w:pPr>
            <w:spacing w:line="360" w:lineRule="auto"/>
            <w:jc w:val="both"/>
          </w:pPr>
        </w:pPrChange>
      </w:pPr>
    </w:p>
    <w:bookmarkStart w:id="1004" w:name="_Toc164793632"/>
    <w:p w14:paraId="040CF8AA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00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1004"/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006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07" w:author="Derenik Petrosyan" w:date="2024-04-15T12:22:00Z">
                <w:rPr>
                  <w:del w:id="1008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584B188" w:rsidR="00296C59" w:rsidRPr="00444B6D" w:rsidDel="00365502" w:rsidRDefault="00296C59">
          <w:pPr>
            <w:spacing w:line="360" w:lineRule="auto"/>
            <w:jc w:val="both"/>
            <w:rPr>
              <w:del w:id="1010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011" w:author="Derenik Petrosyan" w:date="2024-04-15T12:22:00Z">
                <w:rPr>
                  <w:del w:id="1012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3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014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15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016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7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019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20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022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3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022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24" w:author="Derenik Petrosyan" w:date="2024-04-15T12:22:00Z">
                <w:rPr>
                  <w:rStyle w:val="CommentReference"/>
                </w:rPr>
              </w:rPrChange>
            </w:rPr>
            <w:commentReference w:id="1022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02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2EE9C68" w14:textId="77777777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027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028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29" w:author="Derenik Petrosyan" w:date="2024-04-15T12:22:00Z">
                <w:rPr>
                  <w:del w:id="1030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3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032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033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4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035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6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037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8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039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4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041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42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043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44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043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45" w:author="Derenik Petrosyan" w:date="2024-04-15T12:22:00Z">
                <w:rPr>
                  <w:rStyle w:val="CommentReference"/>
                </w:rPr>
              </w:rPrChange>
            </w:rPr>
            <w:commentReference w:id="1043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4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047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48" w:author="Derenik Petrosyan" w:date="2024-04-15T12:22:00Z">
                <w:rPr>
                  <w:del w:id="1049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050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051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14663017" w:rsidR="00296C59" w:rsidRDefault="00296C59" w:rsidP="00F26AD1">
          <w:pPr>
            <w:spacing w:line="360" w:lineRule="auto"/>
            <w:ind w:firstLine="720"/>
            <w:jc w:val="both"/>
            <w:rPr>
              <w:ins w:id="1052" w:author="Derenik Petrosyan" w:date="2024-04-16T13:46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2F4F8DBE" w14:textId="7FE3410C" w:rsidR="00567C51" w:rsidRDefault="000B7D7B" w:rsidP="000B7D7B">
          <w:pPr>
            <w:spacing w:line="360" w:lineRule="auto"/>
            <w:jc w:val="both"/>
            <w:rPr>
              <w:ins w:id="1053" w:author="Derenik Petrosyan" w:date="2024-04-21T11:11:00Z"/>
              <w:rFonts w:ascii="Sylfaen" w:eastAsia="Tahoma" w:hAnsi="Sylfaen" w:cs="Times New Roman"/>
              <w:b/>
              <w:bCs/>
              <w:sz w:val="24"/>
              <w:szCs w:val="24"/>
            </w:rPr>
          </w:pPr>
          <w:ins w:id="1054" w:author="Derenik Petrosyan" w:date="2024-04-21T11:10:00Z">
            <w:r w:rsidRPr="000B7D7B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55" w:author="Derenik Petrosyan" w:date="2024-04-21T11:11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3</w:t>
            </w:r>
            <w:r w:rsidRPr="000B7D7B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056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Pr="000B7D7B">
              <w:rPr>
                <w:rFonts w:ascii="Sylfaen" w:hAnsi="Sylfaen"/>
                <w:b/>
                <w:bCs/>
                <w:rPrChange w:id="1057" w:author="Derenik Petrosyan" w:date="2024-04-21T11:11:00Z">
                  <w:rPr/>
                </w:rPrChange>
              </w:rPr>
              <w:t xml:space="preserve"> </w:t>
            </w:r>
            <w:commentRangeStart w:id="1058"/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lang w:val="hy-AM"/>
                <w:rPrChange w:id="105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Ընդլայնված շարժական լայնաշերտ կապ</w:t>
            </w:r>
          </w:ins>
          <w:ins w:id="1060" w:author="Derenik Petrosyan" w:date="2024-04-21T11:12:00Z">
            <w:r w:rsidR="00495345" w:rsidRPr="00495345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1" w:author="Derenik Petrosyan" w:date="2024-04-21T11:12:00Z">
                  <w:rPr>
                    <w:rFonts w:ascii="Sylfaen" w:eastAsia="Tahoma" w:hAnsi="Sylfaen" w:cs="Times New Roman"/>
                    <w:b/>
                    <w:bCs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062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3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(</w:t>
            </w:r>
          </w:ins>
          <w:ins w:id="1064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</w:rPr>
                </w:rPrChange>
              </w:rPr>
              <w:t>Enhanced Mobile Broadband</w:t>
            </w:r>
          </w:ins>
          <w:ins w:id="1066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7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ins w:id="1068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.</w:t>
            </w:r>
          </w:ins>
          <w:commentRangeEnd w:id="1058"/>
          <w:ins w:id="1070" w:author="Derenik Petrosyan" w:date="2024-04-21T11:13:00Z">
            <w:r w:rsidR="00E9088D">
              <w:rPr>
                <w:rStyle w:val="CommentReference"/>
              </w:rPr>
              <w:commentReference w:id="1058"/>
            </w:r>
          </w:ins>
        </w:p>
        <w:p w14:paraId="5EE09252" w14:textId="10AC02E1" w:rsidR="00495345" w:rsidRDefault="00495345" w:rsidP="000B7D7B">
          <w:pPr>
            <w:spacing w:line="360" w:lineRule="auto"/>
            <w:jc w:val="both"/>
            <w:rPr>
              <w:ins w:id="1071" w:author="Derenik Petrosyan" w:date="2024-04-21T11:11:00Z"/>
              <w:rFonts w:ascii="Sylfaen" w:eastAsia="Tahoma" w:hAnsi="Sylfaen" w:cs="Times New Roman"/>
              <w:sz w:val="24"/>
              <w:szCs w:val="24"/>
            </w:rPr>
          </w:pPr>
          <w:ins w:id="1072" w:author="Derenik Petrosyan" w:date="2024-04-21T11:11:00Z">
            <w:r>
              <w:rPr>
                <w:rFonts w:ascii="Sylfaen" w:eastAsia="Tahoma" w:hAnsi="Sylfaen" w:cs="Times New Roman"/>
                <w:sz w:val="24"/>
                <w:szCs w:val="24"/>
              </w:rPr>
              <w:tab/>
            </w:r>
            <w:r w:rsidRPr="00495345">
              <w:rPr>
                <w:rFonts w:ascii="Sylfaen" w:eastAsia="Tahoma" w:hAnsi="Sylfaen" w:cs="Times New Roman"/>
                <w:sz w:val="24"/>
                <w:szCs w:val="24"/>
              </w:rPr>
              <w:t>Ընդլայնված շարժական լայնաշերտ կապը (eMBB) ներկայացնում է 5G տեխնոլոգիայի հիմնական սյուներից մեկը՝ առաջարկելով զգալի բարելավումներ տվյալների փոխանցման արագության, հզորության և օգտագործողի փորձի առումով: Իրերի արդյունաբերական ինտերնետի (IIoT) ինտեգրման համատեքստում eMBB-ն առանցքային դեր է խաղում արդյունաբերական միջավայրում կիրառությունների լայն շրջանակի և օգտագործման դեպքերի համար բարձր արագությամբ տվյալների փոխանցման և կապի հեշտացման գործում:</w:t>
            </w:r>
          </w:ins>
        </w:p>
        <w:p w14:paraId="31F72CA2" w14:textId="77777777" w:rsidR="00495345" w:rsidRPr="002213B9" w:rsidRDefault="00495345" w:rsidP="000B7D7B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  <w:pPrChange w:id="1073" w:author="Derenik Petrosyan" w:date="2024-04-21T11:10:00Z">
              <w:pPr>
                <w:spacing w:line="360" w:lineRule="auto"/>
                <w:jc w:val="both"/>
              </w:pPr>
            </w:pPrChange>
          </w:pPr>
        </w:p>
        <w:p w14:paraId="306EA56E" w14:textId="0EAC37BF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del w:id="1074" w:author="Derenik Petrosyan" w:date="2024-04-21T11:11:00Z">
            <w:r w:rsidRPr="00444B6D" w:rsidDel="00495345">
              <w:rPr>
                <w:rFonts w:ascii="Sylfaen" w:eastAsia="Tahoma" w:hAnsi="Sylfaen" w:cs="Tahoma"/>
                <w:sz w:val="24"/>
                <w:szCs w:val="24"/>
              </w:rPr>
              <w:delText>3</w:delText>
            </w:r>
          </w:del>
          <w:ins w:id="1075" w:author="Derenik Petrosyan" w:date="2024-04-21T11:11:00Z">
            <w:r w:rsidR="00495345">
              <w:rPr>
                <w:rFonts w:ascii="Sylfaen" w:eastAsia="Tahoma" w:hAnsi="Sylfaen" w:cs="Tahoma"/>
                <w:sz w:val="24"/>
                <w:szCs w:val="24"/>
                <w:lang w:val="en-US"/>
              </w:rPr>
              <w:t>4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76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077" w:author="Derenik Petrosyan" w:date="2024-04-21T11:12:00Z">
            <w:r w:rsid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 xml:space="preserve"> </w:t>
            </w:r>
          </w:ins>
          <w:ins w:id="1078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9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080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1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82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>
          <w:pPr>
            <w:spacing w:line="360" w:lineRule="auto"/>
            <w:jc w:val="both"/>
            <w:rPr>
              <w:del w:id="1083" w:author="Sargis Sargsyan" w:date="2024-04-10T19:51:00Z"/>
              <w:rFonts w:ascii="Sylfaen" w:eastAsia="Tahoma" w:hAnsi="Sylfaen" w:cs="Tahoma"/>
              <w:sz w:val="24"/>
              <w:szCs w:val="24"/>
            </w:rPr>
          </w:pPr>
          <w:ins w:id="1084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7E00ADB7" w:rsidR="00296C59" w:rsidRPr="00444B6D" w:rsidDel="005A333E" w:rsidRDefault="00296C59">
          <w:pPr>
            <w:spacing w:line="360" w:lineRule="auto"/>
            <w:jc w:val="both"/>
            <w:rPr>
              <w:del w:id="1085" w:author="Derenik Petrosyan" w:date="2024-04-15T12:29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086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087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088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1D04188" w14:textId="77777777" w:rsidR="00D25005" w:rsidRPr="00444B6D" w:rsidRDefault="00D25005">
          <w:pPr>
            <w:spacing w:line="360" w:lineRule="auto"/>
            <w:jc w:val="both"/>
            <w:rPr>
              <w:ins w:id="1089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16A4B4E5" w:rsidR="00296C59" w:rsidRPr="00495345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lang w:val="hy-AM"/>
              <w:rPrChange w:id="1090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commentRangeStart w:id="1091"/>
          <w:del w:id="1092" w:author="Derenik Petrosyan" w:date="2024-04-21T11:12:00Z"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4</w:delText>
            </w:r>
            <w:commentRangeEnd w:id="1091"/>
            <w:r w:rsidR="007C3808" w:rsidRPr="00495345" w:rsidDel="00495345">
              <w:rPr>
                <w:rStyle w:val="CommentReference"/>
                <w:rFonts w:ascii="Sylfaen" w:hAnsi="Sylfaen"/>
                <w:b/>
                <w:bCs/>
                <w:sz w:val="24"/>
                <w:szCs w:val="24"/>
                <w:rPrChange w:id="1094" w:author="Derenik Petrosyan" w:date="2024-04-21T11:12:00Z">
                  <w:rPr>
                    <w:rStyle w:val="CommentReference"/>
                  </w:rPr>
                </w:rPrChange>
              </w:rPr>
              <w:commentReference w:id="1091"/>
            </w:r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5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.</w:delText>
            </w:r>
          </w:del>
          <w:ins w:id="1096" w:author="Derenik Petrosyan" w:date="2024-04-21T11:12:00Z">
            <w:r w:rsidR="00495345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097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5.</w:t>
            </w:r>
          </w:ins>
          <w:del w:id="1098" w:author="Derenik Petrosyan" w:date="2024-04-16T13:47:00Z">
            <w:r w:rsidRPr="00495345" w:rsidDel="00567C5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9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100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101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02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զրային հաշվարկ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10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lang w:val="ru-RU"/>
                <w:rPrChange w:id="110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(</w:t>
            </w:r>
          </w:ins>
          <w:r w:rsidRPr="00495345">
            <w:rPr>
              <w:rFonts w:ascii="Sylfaen" w:eastAsia="Tahoma" w:hAnsi="Sylfaen" w:cs="Tahoma"/>
              <w:b/>
              <w:bCs/>
              <w:sz w:val="24"/>
              <w:szCs w:val="24"/>
              <w:highlight w:val="yellow"/>
              <w:rPrChange w:id="1105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106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lang w:val="ru-RU"/>
                <w:rPrChange w:id="1107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)</w:t>
            </w:r>
          </w:ins>
          <w:r w:rsidRPr="00495345">
            <w:rPr>
              <w:rFonts w:ascii="Sylfaen" w:eastAsia="Tahoma" w:hAnsi="Sylfaen" w:cs="Tahoma"/>
              <w:b/>
              <w:bCs/>
              <w:sz w:val="24"/>
              <w:szCs w:val="24"/>
              <w:highlight w:val="yellow"/>
              <w:rPrChange w:id="1108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>
          <w:pPr>
            <w:spacing w:line="360" w:lineRule="auto"/>
            <w:jc w:val="both"/>
            <w:rPr>
              <w:del w:id="1109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110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6BF21D7A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111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112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2CC58CCF" w14:textId="4C435F12" w:rsidR="00296C59" w:rsidRPr="007C3808" w:rsidRDefault="00495345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13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ins w:id="1114" w:author="Derenik Petrosyan" w:date="2024-04-21T11:12:00Z">
            <w:r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>6</w:t>
            </w:r>
          </w:ins>
          <w:del w:id="1115" w:author="Derenik Petrosyan" w:date="2024-04-21T11:12:00Z">
            <w:r w:rsidR="00296C59" w:rsidRPr="007C3808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16" w:author="Derenik Petrosyan" w:date="2024-04-15T12:3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5</w:delText>
            </w:r>
          </w:del>
          <w:r w:rsidR="00296C59"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17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Անվտանգություն և գաղտնիություն.</w:t>
          </w:r>
        </w:p>
        <w:p w14:paraId="31B7A3A9" w14:textId="795B134A" w:rsidR="00296C59" w:rsidRPr="00444B6D" w:rsidDel="00D25005" w:rsidRDefault="007C3808">
          <w:pPr>
            <w:spacing w:line="360" w:lineRule="auto"/>
            <w:jc w:val="both"/>
            <w:rPr>
              <w:del w:id="1118" w:author="Sargis Sargsyan" w:date="2024-04-10T19:55:00Z"/>
              <w:rFonts w:ascii="Sylfaen" w:eastAsia="Tahoma" w:hAnsi="Sylfaen" w:cs="Tahoma"/>
              <w:sz w:val="24"/>
              <w:szCs w:val="24"/>
            </w:rPr>
          </w:pPr>
          <w:ins w:id="1119" w:author="Derenik Petrosyan" w:date="2024-04-15T12:30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72CB1FAD" w:rsidR="007C3808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հասանելիությունը:</w:t>
          </w:r>
        </w:p>
        <w:p w14:paraId="5CD1BBD6" w14:textId="77777777" w:rsidR="00296C59" w:rsidRPr="007C3808" w:rsidDel="007C3808" w:rsidRDefault="00296C59">
          <w:pPr>
            <w:spacing w:line="360" w:lineRule="auto"/>
            <w:jc w:val="both"/>
            <w:rPr>
              <w:del w:id="1120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1" w:author="Derenik Petrosyan" w:date="2024-04-15T12:31:00Z">
                <w:rPr>
                  <w:del w:id="1122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3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5G-IIoT ինտեգրման մարտահրավերները</w:t>
          </w:r>
        </w:p>
        <w:p w14:paraId="751FF39B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>
          <w:pPr>
            <w:spacing w:line="360" w:lineRule="auto"/>
            <w:jc w:val="both"/>
            <w:rPr>
              <w:del w:id="1124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5" w:author="Derenik Petrosyan" w:date="2024-04-15T12:31:00Z">
                <w:rPr>
                  <w:del w:id="1126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7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28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129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130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131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132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33" w:author="Derenik Petrosyan" w:date="2024-04-15T12:31:00Z">
                <w:rPr>
                  <w:del w:id="1134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136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7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136"/>
          <w:r w:rsidR="0062125D">
            <w:rPr>
              <w:rStyle w:val="CommentReference"/>
            </w:rPr>
            <w:commentReference w:id="1136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8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E070441" w14:textId="74ED2FE9" w:rsidR="00296C59" w:rsidRDefault="00296C59">
          <w:pPr>
            <w:spacing w:line="360" w:lineRule="auto"/>
            <w:ind w:firstLine="720"/>
            <w:jc w:val="both"/>
            <w:rPr>
              <w:ins w:id="1139" w:author="Derenik Petrosyan" w:date="2024-04-15T12:32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140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141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5D3DF195" w14:textId="4FA31D2A" w:rsidR="00C2735D" w:rsidRDefault="00C2735D">
          <w:pPr>
            <w:spacing w:line="360" w:lineRule="auto"/>
            <w:ind w:firstLine="720"/>
            <w:jc w:val="both"/>
            <w:rPr>
              <w:ins w:id="1142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3FA2B61D" w14:textId="77777777" w:rsidR="00495345" w:rsidRPr="00444B6D" w:rsidRDefault="00495345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4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144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5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146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147"/>
          <w:del w:id="1148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149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147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151" w:author="Derenik Petrosyan" w:date="2024-04-15T12:34:00Z">
                <w:rPr>
                  <w:rStyle w:val="CommentReference"/>
                </w:rPr>
              </w:rPrChange>
            </w:rPr>
            <w:commentReference w:id="1147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2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153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54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55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6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Տվյալների կառավարում և վերլուծություն.</w:t>
          </w:r>
        </w:p>
        <w:p w14:paraId="4A678202" w14:textId="3512339D" w:rsidR="00296C59" w:rsidRPr="00444B6D" w:rsidDel="00F871CC" w:rsidRDefault="00296C59">
          <w:pPr>
            <w:spacing w:line="360" w:lineRule="auto"/>
            <w:jc w:val="both"/>
            <w:rPr>
              <w:del w:id="1157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58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159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160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161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62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163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64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165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166" w:author="Derenik Petrosyan" w:date="2024-04-16T13:48:00Z">
                <w:rPr>
                  <w:del w:id="1167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168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>
          <w:pPr>
            <w:spacing w:line="360" w:lineRule="auto"/>
            <w:ind w:firstLine="720"/>
            <w:jc w:val="both"/>
            <w:rPr>
              <w:ins w:id="1169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170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170"/>
          <w:r w:rsidR="007E3486" w:rsidRPr="00F26AD1">
            <w:rPr>
              <w:rStyle w:val="CommentReference"/>
            </w:rPr>
            <w:commentReference w:id="1170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171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72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73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174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175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175"/>
          <w:r w:rsidR="00ED03DF" w:rsidRPr="00F26AD1">
            <w:rPr>
              <w:rStyle w:val="CommentReference"/>
            </w:rPr>
            <w:commentReference w:id="1175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176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7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178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9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180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81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02CF5CD" w14:textId="77777777" w:rsidR="00495345" w:rsidRDefault="00495345">
          <w:pPr>
            <w:spacing w:line="360" w:lineRule="auto"/>
            <w:ind w:firstLine="720"/>
            <w:jc w:val="both"/>
            <w:rPr>
              <w:ins w:id="1182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6B78C583" w14:textId="603158EA" w:rsidR="00E4298E" w:rsidRPr="00444B6D" w:rsidRDefault="0059570A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183" w:author="Derenik Petrosyan" w:date="2024-04-16T14:15:00Z">
              <w:pPr>
                <w:spacing w:line="360" w:lineRule="auto"/>
                <w:jc w:val="both"/>
              </w:pPr>
            </w:pPrChange>
          </w:pPr>
          <w:del w:id="1184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bookmarkStart w:id="1185" w:name="_Toc164793633"/>
    <w:p w14:paraId="133E1340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18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185"/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187" w:author="Derenik Petrosyan" w:date="2024-04-16T14:30:00Z"/>
          <w:rFonts w:ascii="Sylfaen" w:eastAsia="Arial" w:hAnsi="Sylfaen" w:cs="Arial"/>
          <w:sz w:val="24"/>
          <w:szCs w:val="24"/>
        </w:rPr>
      </w:pPr>
      <w:ins w:id="1188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189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190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191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192" w:author="Derenik Petrosyan" w:date="2024-04-16T15:02:00Z">
          <w:pPr>
            <w:spacing w:line="360" w:lineRule="auto"/>
            <w:jc w:val="both"/>
          </w:pPr>
        </w:pPrChange>
      </w:pPr>
      <w:ins w:id="1193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194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195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196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197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198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199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200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201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202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203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204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205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206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07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208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209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210" w:author="Derenik Petrosyan" w:date="2024-04-16T14:32:00Z"/>
          <w:rFonts w:ascii="Sylfaen" w:eastAsia="Arial" w:hAnsi="Sylfaen" w:cs="Arial"/>
          <w:sz w:val="24"/>
          <w:szCs w:val="24"/>
          <w:lang w:val="hy-AM"/>
          <w:rPrChange w:id="1211" w:author="Derenik Petrosyan" w:date="2024-04-16T14:34:00Z">
            <w:rPr>
              <w:ins w:id="1212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213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14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757412">
      <w:pPr>
        <w:spacing w:line="360" w:lineRule="auto"/>
        <w:ind w:firstLine="720"/>
        <w:jc w:val="both"/>
        <w:rPr>
          <w:del w:id="1215" w:author="Derenik Petrosyan" w:date="2024-04-16T14:30:00Z"/>
          <w:rFonts w:ascii="Sylfaen" w:eastAsia="Arial" w:hAnsi="Sylfaen" w:cs="Arial"/>
          <w:sz w:val="24"/>
          <w:szCs w:val="24"/>
        </w:rPr>
        <w:pPrChange w:id="1216" w:author="Derenik Petrosyan" w:date="2024-04-16T14:30:00Z">
          <w:pPr>
            <w:spacing w:line="360" w:lineRule="auto"/>
            <w:jc w:val="both"/>
          </w:pPr>
        </w:pPrChange>
      </w:pPr>
      <w:customXmlDelRangeStart w:id="1217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Content>
          <w:customXmlDelRangeEnd w:id="1217"/>
          <w:del w:id="1218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219" w:author="Derenik Petrosyan" w:date="2024-04-16T14:30:00Z"/>
        </w:sdtContent>
      </w:sdt>
      <w:customXmlDelRangeEnd w:id="1219"/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220" w:author="Derenik Petrosyan" w:date="2024-04-16T14:30:00Z">
          <w:pPr>
            <w:spacing w:line="360" w:lineRule="auto"/>
            <w:jc w:val="both"/>
          </w:pPr>
        </w:pPrChange>
      </w:pPr>
    </w:p>
    <w:bookmarkStart w:id="1221" w:name="_Toc164793634"/>
    <w:p w14:paraId="38D1844F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22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221"/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223" w:author="Derenik Petrosyan" w:date="2024-04-16T15:15:00Z"/>
              <w:rFonts w:ascii="Sylfaen" w:hAnsi="Sylfaen"/>
              <w:b/>
              <w:bCs/>
              <w:sz w:val="24"/>
              <w:szCs w:val="24"/>
              <w:rPrChange w:id="1224" w:author="Derenik Petrosyan" w:date="2024-04-16T15:15:00Z">
                <w:rPr>
                  <w:ins w:id="1225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226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227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228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229" w:author="Derenik Petrosyan" w:date="2024-04-16T15:12:00Z">
                <w:rPr>
                  <w:del w:id="1230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31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32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33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234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35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6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237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238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9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240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241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42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>
          <w:pPr>
            <w:spacing w:line="360" w:lineRule="auto"/>
            <w:jc w:val="both"/>
            <w:rPr>
              <w:del w:id="1243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244" w:author="Derenik Petrosyan" w:date="2024-04-16T15:14:00Z">
                <w:rPr>
                  <w:del w:id="1245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46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7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248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249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50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251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52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3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254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5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256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57" w:author="Derenik Petrosyan" w:date="2024-04-16T15:17:00Z">
                <w:rPr>
                  <w:del w:id="1258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9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Տրանսպորտային արդյունաբերություն</w:t>
          </w:r>
        </w:p>
        <w:p w14:paraId="5813BEE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>
          <w:pPr>
            <w:spacing w:line="360" w:lineRule="auto"/>
            <w:jc w:val="both"/>
            <w:rPr>
              <w:del w:id="1260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61" w:author="Derenik Petrosyan" w:date="2024-04-16T15:18:00Z">
                <w:rPr>
                  <w:del w:id="1262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63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64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265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6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67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8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69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70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71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37DEAFC9" w:rsidR="0046672F" w:rsidRDefault="0046672F">
          <w:pPr>
            <w:spacing w:line="360" w:lineRule="auto"/>
            <w:jc w:val="both"/>
            <w:rPr>
              <w:ins w:id="1272" w:author="Derenik Petrosyan" w:date="2024-04-21T11:12:00Z"/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73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750A8496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5329B62" w14:textId="2228824C" w:rsidR="0046672F" w:rsidRPr="006A4528" w:rsidDel="006A4528" w:rsidRDefault="0046672F">
          <w:pPr>
            <w:spacing w:line="360" w:lineRule="auto"/>
            <w:jc w:val="both"/>
            <w:rPr>
              <w:del w:id="1274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275" w:author="Derenik Petrosyan" w:date="2024-04-16T15:19:00Z">
                <w:rPr>
                  <w:del w:id="1276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77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78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279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80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81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2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283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284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85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6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8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289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290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4381D99C" w14:textId="77777777" w:rsidR="00E80EFA" w:rsidRPr="00A457F1" w:rsidRDefault="00E80EF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15FD28F" w14:textId="77777777" w:rsidR="0046672F" w:rsidRPr="00E80EFA" w:rsidDel="00E80EFA" w:rsidRDefault="0046672F">
          <w:pPr>
            <w:spacing w:line="360" w:lineRule="auto"/>
            <w:jc w:val="both"/>
            <w:rPr>
              <w:del w:id="1291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92" w:author="Derenik Petrosyan" w:date="2024-04-16T16:58:00Z">
                <w:rPr>
                  <w:del w:id="1293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94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3. Առողջապահության արդյունաբերություն</w:t>
          </w:r>
        </w:p>
        <w:p w14:paraId="441D77B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29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96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7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298" w:author="Derenik Petrosyan" w:date="2024-04-16T16:58:00Z">
            <w:r w:rsidR="00E80EFA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9" w:author="Derenik Petrosyan" w:date="2024-04-21T11:13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0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>
          <w:pPr>
            <w:spacing w:line="360" w:lineRule="auto"/>
            <w:jc w:val="both"/>
            <w:rPr>
              <w:del w:id="1301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302" w:author="Derenik Petrosyan" w:date="2024-04-16T16:58:00Z">
                <w:rPr>
                  <w:del w:id="1303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4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306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307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08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309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>
          <w:pPr>
            <w:spacing w:line="360" w:lineRule="auto"/>
            <w:jc w:val="both"/>
            <w:rPr>
              <w:del w:id="1310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311" w:author="Derenik Petrosyan" w:date="2024-04-16T16:59:00Z">
                <w:rPr>
                  <w:del w:id="1312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13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4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315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6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7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8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9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320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1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>
          <w:pPr>
            <w:spacing w:line="360" w:lineRule="auto"/>
            <w:jc w:val="both"/>
            <w:rPr>
              <w:del w:id="1322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3" w:author="Derenik Petrosyan" w:date="2024-04-16T16:59:00Z">
                <w:rPr>
                  <w:del w:id="1324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5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Էներգետիկ արդյունաբերություն</w:t>
          </w:r>
        </w:p>
        <w:p w14:paraId="42A34C5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>
          <w:pPr>
            <w:spacing w:line="360" w:lineRule="auto"/>
            <w:jc w:val="both"/>
            <w:rPr>
              <w:del w:id="1326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7" w:author="Derenik Petrosyan" w:date="2024-04-16T17:00:00Z">
                <w:rPr>
                  <w:del w:id="1328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29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30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331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32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4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2F8D7524" w:rsidR="0046672F" w:rsidRDefault="0046672F">
          <w:pPr>
            <w:spacing w:line="360" w:lineRule="auto"/>
            <w:jc w:val="both"/>
            <w:rPr>
              <w:ins w:id="1336" w:author="Derenik Petrosyan" w:date="2024-04-21T11:13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7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60D3A94A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E42F8A5" w14:textId="71136CD3" w:rsidR="0046672F" w:rsidRPr="00A667C0" w:rsidDel="00A667C0" w:rsidRDefault="0046672F">
          <w:pPr>
            <w:spacing w:line="360" w:lineRule="auto"/>
            <w:jc w:val="both"/>
            <w:rPr>
              <w:del w:id="1338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39" w:author="Derenik Petrosyan" w:date="2024-04-16T17:00:00Z">
                <w:rPr>
                  <w:del w:id="1340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41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42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343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44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6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7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348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757412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7168750E" w14:textId="77777777" w:rsidR="00636AC3" w:rsidRDefault="00636AC3" w:rsidP="00636AC3">
      <w:pPr>
        <w:pStyle w:val="Heading1"/>
        <w:spacing w:line="360" w:lineRule="auto"/>
        <w:rPr>
          <w:moveTo w:id="1349" w:author="Derenik Petrosyan" w:date="2024-04-21T11:15:00Z"/>
          <w:rFonts w:ascii="Sylfaen" w:eastAsia="Tahoma" w:hAnsi="Sylfaen" w:cs="Tahoma"/>
          <w:sz w:val="24"/>
          <w:szCs w:val="24"/>
        </w:rPr>
      </w:pPr>
      <w:bookmarkStart w:id="1350" w:name="_Toc164793635"/>
      <w:moveToRangeStart w:id="1351" w:author="Derenik Petrosyan" w:date="2024-04-21T11:15:00Z" w:name="move164590572"/>
      <w:moveTo w:id="1352" w:author="Derenik Petrosyan" w:date="2024-04-21T11:15:00Z">
        <w:r w:rsidRPr="00DC2830">
          <w:rPr>
            <w:rFonts w:ascii="Sylfaen" w:eastAsia="Tahoma" w:hAnsi="Sylfaen" w:cs="Tahoma"/>
            <w:sz w:val="24"/>
            <w:szCs w:val="24"/>
          </w:rPr>
          <w:t>3. 5G-IIoT ինտեգրման տեխնիկական ասպեկտները</w:t>
        </w:r>
        <w:bookmarkEnd w:id="1350"/>
      </w:moveTo>
    </w:p>
    <w:moveToRangeEnd w:id="1351"/>
    <w:p w14:paraId="573F1B5D" w14:textId="484F5755" w:rsidR="00E4298E" w:rsidRPr="00DC2830" w:rsidDel="00D54004" w:rsidRDefault="00757412">
      <w:pPr>
        <w:pStyle w:val="Heading2"/>
        <w:spacing w:line="360" w:lineRule="auto"/>
        <w:rPr>
          <w:del w:id="1353" w:author="Derenik Petrosyan" w:date="2024-04-16T15:12:00Z"/>
          <w:rFonts w:ascii="Sylfaen" w:eastAsia="Arial" w:hAnsi="Sylfaen" w:cs="Arial"/>
          <w:sz w:val="24"/>
          <w:szCs w:val="24"/>
        </w:rPr>
        <w:pPrChange w:id="1354" w:author="Derenik Petrosyan" w:date="2024-04-16T14:15:00Z">
          <w:pPr>
            <w:pStyle w:val="Heading2"/>
          </w:pPr>
        </w:pPrChange>
      </w:pPr>
      <w:customXmlDelRangeStart w:id="1355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Content>
          <w:customXmlDelRangeEnd w:id="1355"/>
          <w:del w:id="1356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357" w:author="Derenik Petrosyan" w:date="2024-04-16T15:12:00Z"/>
        </w:sdtContent>
      </w:sdt>
      <w:customXmlDelRangeEnd w:id="1357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358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757412">
      <w:pPr>
        <w:spacing w:line="360" w:lineRule="auto"/>
        <w:jc w:val="both"/>
        <w:rPr>
          <w:del w:id="1359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360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Content>
          <w:customXmlDelRangeEnd w:id="1360"/>
          <w:del w:id="1361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362" w:author="Derenik Petrosyan" w:date="2024-04-16T15:12:00Z"/>
        </w:sdtContent>
      </w:sdt>
      <w:customXmlDelRangeEnd w:id="1362"/>
    </w:p>
    <w:p w14:paraId="11BA1C12" w14:textId="77777777" w:rsidR="00E4298E" w:rsidRPr="00DC2830" w:rsidDel="00636AC3" w:rsidRDefault="00E4298E">
      <w:pPr>
        <w:spacing w:line="360" w:lineRule="auto"/>
        <w:jc w:val="both"/>
        <w:rPr>
          <w:del w:id="1363" w:author="Derenik Petrosyan" w:date="2024-04-21T11:16:00Z"/>
          <w:rFonts w:ascii="Sylfaen" w:eastAsia="Arial" w:hAnsi="Sylfaen" w:cs="Arial"/>
          <w:sz w:val="24"/>
          <w:szCs w:val="24"/>
        </w:rPr>
      </w:pPr>
    </w:p>
    <w:customXmlDelRangeStart w:id="1364" w:author="Derenik Petrosyan" w:date="2024-04-21T11:16:00Z"/>
    <w:sdt>
      <w:sdtPr>
        <w:rPr>
          <w:rFonts w:ascii="Sylfaen" w:hAnsi="Sylfaen"/>
          <w:sz w:val="24"/>
          <w:szCs w:val="24"/>
        </w:rPr>
        <w:tag w:val="goog_rdk_41"/>
        <w:id w:val="352925509"/>
      </w:sdtPr>
      <w:sdtContent>
        <w:customXmlDelRangeEnd w:id="1364"/>
        <w:moveFromRangeStart w:id="1365" w:author="Derenik Petrosyan" w:date="2024-04-21T11:15:00Z" w:name="move164590572" w:displacedByCustomXml="prev"/>
        <w:p w14:paraId="2BD3917E" w14:textId="3E26202F" w:rsidR="00E4298E" w:rsidRPr="00636AC3" w:rsidRDefault="0059570A" w:rsidP="00636AC3">
          <w:pPr>
            <w:rPr>
              <w:rPrChange w:id="1366" w:author="Derenik Petrosyan" w:date="2024-04-21T11:15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67" w:author="Derenik Petrosyan" w:date="2024-04-21T11:15:00Z">
              <w:pPr>
                <w:pStyle w:val="Heading1"/>
              </w:pPr>
            </w:pPrChange>
          </w:pPr>
          <w:moveFrom w:id="1368" w:author="Derenik Petrosyan" w:date="2024-04-21T11:15:00Z">
            <w:del w:id="1369" w:author="Derenik Petrosyan" w:date="2024-04-21T11:16:00Z">
              <w:r w:rsidRPr="00DC2830" w:rsidDel="00636AC3">
                <w:rPr>
                  <w:rFonts w:ascii="Sylfaen" w:eastAsia="Tahoma" w:hAnsi="Sylfaen" w:cs="Tahoma"/>
                  <w:sz w:val="24"/>
                  <w:szCs w:val="24"/>
                </w:rPr>
                <w:delText>3. 5G-IIoT ինտեգրման տեխնիկական ասպեկտները</w:delText>
              </w:r>
            </w:del>
          </w:moveFrom>
        </w:p>
        <w:moveFromRangeEnd w:id="1365" w:displacedByCustomXml="next"/>
        <w:customXmlDelRangeStart w:id="1370" w:author="Derenik Petrosyan" w:date="2024-04-21T11:16:00Z"/>
      </w:sdtContent>
    </w:sdt>
    <w:customXmlDelRangeEnd w:id="1370"/>
    <w:p w14:paraId="6E815607" w14:textId="1AD60699" w:rsidR="00E4298E" w:rsidRPr="00DC2830" w:rsidRDefault="00636AC3" w:rsidP="00D31EB9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371" w:author="Derenik Petrosyan" w:date="2024-04-21T22:30:00Z">
          <w:pPr>
            <w:spacing w:line="360" w:lineRule="auto"/>
            <w:jc w:val="both"/>
          </w:pPr>
        </w:pPrChange>
      </w:pPr>
      <w:ins w:id="1372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Վերջին տարիներին անլար կապի տեխնոլոգիաների լանդշաֆտը խորը վերափոխման է ենթարկվել, որի գագաթնակետն է 5G ցանցերի հայտնվելը: Դիրքավորված լինելով որպես բջջային կապի ստանդարտների հինգերորդ սերունդ՝ 5G-ը մոնումենտալ թռիչք է կապի մեջ՝ </w:t>
        </w:r>
      </w:ins>
      <w:ins w:id="1373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ունեն</w:t>
        </w:r>
      </w:ins>
      <w:ins w:id="1374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ալով աննախադեպ արագությ</w:t>
        </w:r>
      </w:ins>
      <w:ins w:id="1375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6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, հզորությ</w:t>
        </w:r>
      </w:ins>
      <w:ins w:id="1377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8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և հուսալիությ</w:t>
        </w:r>
      </w:ins>
      <w:ins w:id="1379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80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: Ի տարբերություն իր նախորդների՝ 5G-ը զուտ էվոլյուցիոն քայլ չէ</w:t>
        </w:r>
      </w:ins>
      <w:ins w:id="1381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82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դա բեկումնային տեխնոլոգիա է, որը պատրաստ է վերասահմանել, թե ինչպես ենք մենք հաղորդակցվում, կապվում և փոխազդում մեզ շրջապատող աշխարհի հետ:</w:t>
        </w:r>
      </w:ins>
      <w:ins w:id="1383" w:author="Derenik Petrosyan" w:date="2024-04-21T22:30:00Z">
        <w:r w:rsidR="00D31EB9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84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5G-ի հնարավորությունների հիմքում ընկած են երեք հիմնարար գործառույթներ, որոնք միասին կոչվում են 5G-ի երեք սյուներ: Այս սյուները՝ ընդլայնված շարժական լայնաշերտ կապը (eMBB), </w:t>
        </w:r>
      </w:ins>
      <w:ins w:id="1385" w:author="Derenik Petrosyan" w:date="2024-04-21T22:31:00Z">
        <w:r w:rsidR="00C871AB">
          <w:rPr>
            <w:rFonts w:ascii="Sylfaen" w:eastAsia="Arial" w:hAnsi="Sylfaen" w:cs="Arial"/>
            <w:sz w:val="24"/>
            <w:szCs w:val="24"/>
            <w:lang w:val="hy-AM"/>
          </w:rPr>
          <w:t>գեր</w:t>
        </w:r>
      </w:ins>
      <w:ins w:id="1386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հուսալի ցածր </w:t>
        </w:r>
      </w:ins>
      <w:ins w:id="1387" w:author="Derenik Petrosyan" w:date="2024-04-21T22:31:00Z">
        <w:r w:rsidR="00C871AB">
          <w:rPr>
            <w:rFonts w:ascii="Sylfaen" w:eastAsia="Arial" w:hAnsi="Sylfaen" w:cs="Arial"/>
            <w:sz w:val="24"/>
            <w:szCs w:val="24"/>
            <w:lang w:val="hy-AM"/>
          </w:rPr>
          <w:t>հապաղումներով</w:t>
        </w:r>
      </w:ins>
      <w:ins w:id="1388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հաղորդակցությունը (URLLC) և զանգվածային մեքենայական տիպի հաղորդակցությունը (mMTC), կազմում են 5G-ի ճարտարապետության հիմնաքարը: Դրանք հզորացնում են հավելվածների և ծառայությունների բազմազան զանգված՝ սկսած կայծակնային արագ ինտերնետից և ընկղմվող մուլտիմեդիա հոսքից մինչև արդյունաբերական գործընթացների իրական ժամանակի վերահսկում և մոնիտորինգ:</w:t>
        </w:r>
      </w:ins>
    </w:p>
    <w:bookmarkStart w:id="1389" w:name="_Toc164793636"/>
    <w:p w14:paraId="72CE40C7" w14:textId="7B9F28E8" w:rsidR="00E4298E" w:rsidRPr="00DC2830" w:rsidDel="00D03011" w:rsidRDefault="00757412">
      <w:pPr>
        <w:pStyle w:val="Heading2"/>
        <w:spacing w:line="360" w:lineRule="auto"/>
        <w:rPr>
          <w:del w:id="1390" w:author="Derenik Petrosyan" w:date="2024-04-23T18:22:00Z"/>
          <w:rFonts w:ascii="Sylfaen" w:eastAsia="Arial" w:hAnsi="Sylfaen" w:cs="Arial"/>
          <w:sz w:val="24"/>
          <w:szCs w:val="24"/>
        </w:rPr>
        <w:pPrChange w:id="139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3.1 </w:t>
          </w:r>
          <w:ins w:id="1392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>Ընդլայնված շարժական լայնաշերտ</w:t>
            </w:r>
            <w:r w:rsidR="00840943" w:rsidRPr="00167845">
              <w:rPr>
                <w:rFonts w:ascii="Sylfaen" w:eastAsia="Tahoma" w:hAnsi="Sylfaen" w:cs="Tahoma"/>
                <w:sz w:val="24"/>
                <w:szCs w:val="24"/>
                <w:rPrChange w:id="1393" w:author="Derenik Petrosyan" w:date="2024-04-21T22:34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394" w:author="Derenik Petrosyan" w:date="2024-04-21T22:35:00Z">
            <w:r w:rsidR="00167845">
              <w:rPr>
                <w:rFonts w:ascii="Sylfaen" w:eastAsia="Tahoma" w:hAnsi="Sylfaen" w:cs="Tahoma"/>
                <w:sz w:val="24"/>
                <w:szCs w:val="24"/>
                <w:lang w:val="hy-AM"/>
              </w:rPr>
              <w:t>կապ</w:t>
            </w:r>
          </w:ins>
          <w:ins w:id="1395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 xml:space="preserve"> (eMBB)</w:t>
            </w:r>
          </w:ins>
          <w:del w:id="1396" w:author="Derenik Petrosyan" w:date="2024-04-21T22:34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5G տեխնոլոգիայի հիմնական գործառույթները</w:delText>
            </w:r>
          </w:del>
        </w:sdtContent>
      </w:sdt>
      <w:bookmarkEnd w:id="1389"/>
    </w:p>
    <w:p w14:paraId="44193B6A" w14:textId="77777777" w:rsidR="00D03A3E" w:rsidRPr="00D03A3E" w:rsidRDefault="00D03A3E" w:rsidP="00D03A3E">
      <w:pPr>
        <w:pStyle w:val="Heading2"/>
        <w:spacing w:line="360" w:lineRule="auto"/>
        <w:rPr>
          <w:ins w:id="1397" w:author="Derenik Petrosyan" w:date="2024-04-23T18:21:00Z"/>
          <w:rFonts w:ascii="Sylfaen" w:eastAsia="Arial" w:hAnsi="Sylfaen" w:cs="Arial"/>
          <w:color w:val="auto"/>
          <w:sz w:val="24"/>
          <w:szCs w:val="24"/>
        </w:rPr>
      </w:pPr>
    </w:p>
    <w:p w14:paraId="518A7278" w14:textId="77777777" w:rsidR="00C90793" w:rsidRDefault="00D03011" w:rsidP="00C90793">
      <w:pPr>
        <w:pStyle w:val="Heading3"/>
        <w:rPr>
          <w:ins w:id="1398" w:author="Derenik Petrosyan" w:date="2024-04-23T18:33:00Z"/>
          <w:rFonts w:ascii="Sylfaen" w:eastAsia="Arial" w:hAnsi="Sylfaen" w:cs="Arial"/>
          <w:color w:val="auto"/>
          <w:lang w:val="hy-AM"/>
        </w:rPr>
      </w:pPr>
      <w:bookmarkStart w:id="1399" w:name="_Toc164793637"/>
      <w:ins w:id="1400" w:author="Derenik Petrosyan" w:date="2024-04-23T18:22:00Z">
        <w:r>
          <w:rPr>
            <w:rFonts w:ascii="Sylfaen" w:eastAsia="Arial" w:hAnsi="Sylfaen" w:cs="Arial"/>
            <w:color w:val="auto"/>
            <w:lang w:val="hy-AM"/>
          </w:rPr>
          <w:t>3</w:t>
        </w:r>
      </w:ins>
      <w:ins w:id="1401" w:author="Derenik Petrosyan" w:date="2024-04-23T18:25:00Z">
        <w:r w:rsidR="005E1308">
          <w:rPr>
            <w:rFonts w:ascii="Times New Roman" w:eastAsia="Arial" w:hAnsi="Times New Roman" w:cs="Times New Roman"/>
            <w:color w:val="auto"/>
            <w:lang w:val="hy-AM"/>
          </w:rPr>
          <w:t>․1․1</w:t>
        </w:r>
      </w:ins>
      <w:ins w:id="1402" w:author="Derenik Petrosyan" w:date="2024-04-23T18:21:00Z">
        <w:r w:rsidR="00D03A3E" w:rsidRPr="00D03A3E">
          <w:rPr>
            <w:rFonts w:ascii="Sylfaen" w:eastAsia="Arial" w:hAnsi="Sylfaen" w:cs="Arial"/>
            <w:color w:val="auto"/>
          </w:rPr>
          <w:t xml:space="preserve"> eMBB-ի ակնարկ</w:t>
        </w:r>
      </w:ins>
      <w:bookmarkEnd w:id="1399"/>
      <w:ins w:id="1403" w:author="Derenik Petrosyan" w:date="2024-04-23T18:26:00Z">
        <w:r w:rsidR="005E1308">
          <w:rPr>
            <w:rFonts w:ascii="Sylfaen" w:eastAsia="Arial" w:hAnsi="Sylfaen" w:cs="Arial"/>
            <w:color w:val="auto"/>
            <w:lang w:val="hy-AM"/>
          </w:rPr>
          <w:t xml:space="preserve"> </w:t>
        </w:r>
      </w:ins>
    </w:p>
    <w:p w14:paraId="6D980468" w14:textId="22DBE525" w:rsidR="00E4298E" w:rsidRPr="009D7710" w:rsidDel="009D7710" w:rsidRDefault="0079105D" w:rsidP="009D7710">
      <w:pPr>
        <w:spacing w:line="360" w:lineRule="auto"/>
        <w:jc w:val="both"/>
        <w:rPr>
          <w:del w:id="1404" w:author="Derenik Petrosyan" w:date="2024-04-21T22:32:00Z"/>
          <w:rFonts w:ascii="Sylfaen" w:hAnsi="Sylfaen"/>
          <w:sz w:val="24"/>
          <w:szCs w:val="24"/>
          <w:lang w:val="hy-AM"/>
          <w:rPrChange w:id="1405" w:author="Derenik Petrosyan" w:date="2024-04-23T19:20:00Z">
            <w:rPr>
              <w:del w:id="1406" w:author="Derenik Petrosyan" w:date="2024-04-21T22:32:00Z"/>
              <w:rFonts w:ascii="Sylfaen" w:eastAsia="Arial" w:hAnsi="Sylfaen" w:cs="Times New Roman"/>
              <w:lang w:val="hy-AM"/>
            </w:rPr>
          </w:rPrChange>
        </w:rPr>
        <w:pPrChange w:id="1407" w:author="Derenik Petrosyan" w:date="2024-04-23T19:21:00Z">
          <w:pPr>
            <w:pStyle w:val="Heading3"/>
          </w:pPr>
        </w:pPrChange>
      </w:pPr>
      <w:ins w:id="1408" w:author="Derenik Petrosyan" w:date="2024-04-23T18:34:00Z">
        <w:r>
          <w:rPr>
            <w:rFonts w:ascii="Sylfaen" w:hAnsi="Sylfaen"/>
            <w:sz w:val="24"/>
            <w:szCs w:val="24"/>
            <w:lang w:val="hy-AM"/>
          </w:rPr>
          <w:tab/>
        </w:r>
      </w:ins>
      <w:ins w:id="1409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410" w:author="Derenik Petrosyan" w:date="2024-04-23T18:34:00Z">
              <w:rPr>
                <w:lang w:val="hy-AM"/>
              </w:rPr>
            </w:rPrChange>
          </w:rPr>
          <w:t>Ընդլայնված շարժական լայնաշերտ (eMBB) 5G տեխնոլոգիայի հիմնարար ասպեկտն է, որը նախատեսված է օգտատերերին տվյալների փոխանցման զգալիորեն ավելի բարձր արագություն, ավելի մեծ հզորություն և բարելավված ցանցի արդյունավետություն ապահովելու համար՝ համեմատած բջջային կապի ստանդարտների նախորդ սերունդների հետ: IIoT-ի ինտեգրման համատեքստում eMBB-ն ծառայում է որպես տվյալների արագ փոխանցման և կապակցման կարևոր միջոց՝ աջակցելով արդյունաբերական միջավայրերում հավելվածների և օգտագործման դեպքերի լայն շրջանակին:</w:t>
        </w:r>
      </w:ins>
    </w:p>
    <w:p w14:paraId="5E723336" w14:textId="77777777" w:rsidR="003012F0" w:rsidRPr="009D7710" w:rsidRDefault="003012F0" w:rsidP="009D7710">
      <w:pPr>
        <w:spacing w:line="360" w:lineRule="auto"/>
        <w:jc w:val="both"/>
        <w:rPr>
          <w:ins w:id="1411" w:author="Derenik Petrosyan" w:date="2024-04-23T18:51:00Z"/>
          <w:rFonts w:ascii="Sylfaen" w:hAnsi="Sylfaen"/>
          <w:lang w:val="hy-AM"/>
          <w:rPrChange w:id="1412" w:author="Derenik Petrosyan" w:date="2024-04-23T19:19:00Z">
            <w:rPr>
              <w:ins w:id="1413" w:author="Derenik Petrosyan" w:date="2024-04-23T18:51:00Z"/>
              <w:rFonts w:ascii="Sylfaen" w:eastAsia="Arial" w:hAnsi="Sylfaen" w:cs="Arial"/>
              <w:sz w:val="24"/>
              <w:szCs w:val="24"/>
            </w:rPr>
          </w:rPrChange>
        </w:rPr>
        <w:pPrChange w:id="1414" w:author="Derenik Petrosyan" w:date="2024-04-23T19:21:00Z">
          <w:pPr>
            <w:spacing w:line="360" w:lineRule="auto"/>
            <w:jc w:val="both"/>
          </w:pPr>
        </w:pPrChange>
      </w:pPr>
    </w:p>
    <w:p w14:paraId="7741C6C4" w14:textId="6B9CB9A8" w:rsidR="009D7710" w:rsidRDefault="009D7710" w:rsidP="009D7710">
      <w:pPr>
        <w:pStyle w:val="Heading3"/>
        <w:rPr>
          <w:ins w:id="1415" w:author="Derenik Petrosyan" w:date="2024-04-23T19:20:00Z"/>
          <w:rFonts w:ascii="Sylfaen" w:hAnsi="Sylfaen"/>
        </w:rPr>
        <w:pPrChange w:id="1416" w:author="Derenik Petrosyan" w:date="2024-04-23T19:20:00Z">
          <w:pPr>
            <w:spacing w:line="360" w:lineRule="auto"/>
            <w:jc w:val="both"/>
          </w:pPr>
        </w:pPrChange>
      </w:pPr>
      <w:bookmarkStart w:id="1417" w:name="_Toc164793638"/>
      <w:ins w:id="1418" w:author="Derenik Petrosyan" w:date="2024-04-23T19:20:00Z">
        <w:r w:rsidRPr="00366FA3">
          <w:rPr>
            <w:rFonts w:ascii="Sylfaen" w:eastAsia="Arial" w:hAnsi="Sylfaen" w:cs="Arial"/>
            <w:lang w:val="hy-AM"/>
          </w:rPr>
          <w:t>3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1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2 Ծրագրեր արդյունաբերական IoT ինտեգրման մեջ</w:t>
        </w:r>
        <w:bookmarkEnd w:id="1417"/>
      </w:ins>
    </w:p>
    <w:p w14:paraId="204623A8" w14:textId="31734DDB" w:rsidR="00387245" w:rsidRPr="00387245" w:rsidRDefault="009D7710" w:rsidP="009D7710">
      <w:pPr>
        <w:spacing w:line="360" w:lineRule="auto"/>
        <w:jc w:val="both"/>
        <w:rPr>
          <w:ins w:id="1419" w:author="Derenik Petrosyan" w:date="2024-04-23T19:06:00Z"/>
          <w:rFonts w:ascii="Sylfaen" w:hAnsi="Sylfaen"/>
          <w:sz w:val="24"/>
          <w:szCs w:val="24"/>
        </w:rPr>
        <w:pPrChange w:id="1420" w:author="Derenik Petrosyan" w:date="2024-04-23T19:21:00Z">
          <w:pPr>
            <w:spacing w:line="360" w:lineRule="auto"/>
            <w:jc w:val="both"/>
          </w:pPr>
        </w:pPrChange>
      </w:pPr>
      <w:ins w:id="1421" w:author="Derenik Petrosyan" w:date="2024-04-23T19:20:00Z">
        <w:r>
          <w:rPr>
            <w:rFonts w:ascii="Sylfaen" w:hAnsi="Sylfaen"/>
            <w:sz w:val="24"/>
            <w:szCs w:val="24"/>
          </w:rPr>
          <w:tab/>
        </w:r>
      </w:ins>
      <w:ins w:id="1422" w:author="Derenik Petrosyan" w:date="2024-04-23T19:06:00Z">
        <w:r w:rsidR="00387245" w:rsidRPr="00387245">
          <w:rPr>
            <w:rFonts w:ascii="Sylfaen" w:hAnsi="Sylfaen"/>
            <w:sz w:val="24"/>
            <w:szCs w:val="24"/>
          </w:rPr>
          <w:t>eMBB-ն հեշտացնում է մեծ ծավալների տվյալների անխափան փոխանցումը իրական ժամանակում՝ թույլ տալով տարբեր IIoT հավելվածներին արդյունավետ և արդյունավետ աշխատել: Արդյունաբերական պարամետրերում eMBB-ի որոշ հիմնական կիրառություններ ներառում են.</w:t>
        </w:r>
      </w:ins>
    </w:p>
    <w:p w14:paraId="5771F534" w14:textId="77777777" w:rsidR="00387245" w:rsidRPr="00387245" w:rsidRDefault="00387245" w:rsidP="009D7710">
      <w:pPr>
        <w:spacing w:line="360" w:lineRule="auto"/>
        <w:jc w:val="both"/>
        <w:rPr>
          <w:ins w:id="1423" w:author="Derenik Petrosyan" w:date="2024-04-23T19:06:00Z"/>
          <w:rFonts w:ascii="Sylfaen" w:hAnsi="Sylfaen"/>
          <w:sz w:val="24"/>
          <w:szCs w:val="24"/>
        </w:rPr>
        <w:pPrChange w:id="1424" w:author="Derenik Petrosyan" w:date="2024-04-23T19:21:00Z">
          <w:pPr>
            <w:spacing w:line="360" w:lineRule="auto"/>
            <w:jc w:val="both"/>
          </w:pPr>
        </w:pPrChange>
      </w:pPr>
      <w:ins w:id="1425" w:author="Derenik Petrosyan" w:date="2024-04-23T19:06:00Z">
        <w:r w:rsidRPr="00387245">
          <w:rPr>
            <w:rFonts w:ascii="Sylfaen" w:hAnsi="Sylfaen"/>
            <w:sz w:val="24"/>
            <w:szCs w:val="24"/>
          </w:rPr>
          <w:t>- **Իրական ժամանակի մոնիտորինգ և վերահսկում**. eMBB-ի միջոցով արդյունաբերական կազմակերպությունները կարող են հասնել տվյալների փոխանցման մինչև 20 Գբիտ/վ արագության, ինչը զգալիորեն ավելի արագ է, քան 4G ցանցերի կողմից առաջարկվող առավելագույն արագությունը 1 Գբիտ/վրկ: Սա թույլ է տալիս ակնթարթորեն մշտադիտարկել և վերահսկել կարևոր գործընթացները և սարքավորումները՝ բարձրացնելով գործառնական արդյունավետությունն ու արտադրողականությունը:</w:t>
        </w:r>
      </w:ins>
    </w:p>
    <w:p w14:paraId="49D8A115" w14:textId="77777777" w:rsidR="00387245" w:rsidRPr="00387245" w:rsidRDefault="00387245" w:rsidP="009D7710">
      <w:pPr>
        <w:spacing w:line="360" w:lineRule="auto"/>
        <w:jc w:val="both"/>
        <w:rPr>
          <w:ins w:id="1426" w:author="Derenik Petrosyan" w:date="2024-04-23T19:06:00Z"/>
          <w:rFonts w:ascii="Sylfaen" w:hAnsi="Sylfaen"/>
          <w:sz w:val="24"/>
          <w:szCs w:val="24"/>
        </w:rPr>
        <w:pPrChange w:id="1427" w:author="Derenik Petrosyan" w:date="2024-04-23T19:21:00Z">
          <w:pPr>
            <w:spacing w:line="360" w:lineRule="auto"/>
            <w:jc w:val="both"/>
          </w:pPr>
        </w:pPrChange>
      </w:pPr>
    </w:p>
    <w:p w14:paraId="16A890A0" w14:textId="77777777" w:rsidR="00387245" w:rsidRPr="00387245" w:rsidRDefault="00387245" w:rsidP="009D7710">
      <w:pPr>
        <w:spacing w:line="360" w:lineRule="auto"/>
        <w:jc w:val="both"/>
        <w:rPr>
          <w:ins w:id="1428" w:author="Derenik Petrosyan" w:date="2024-04-23T19:06:00Z"/>
          <w:rFonts w:ascii="Sylfaen" w:hAnsi="Sylfaen"/>
          <w:sz w:val="24"/>
          <w:szCs w:val="24"/>
        </w:rPr>
        <w:pPrChange w:id="1429" w:author="Derenik Petrosyan" w:date="2024-04-23T19:21:00Z">
          <w:pPr>
            <w:spacing w:line="360" w:lineRule="auto"/>
            <w:jc w:val="both"/>
          </w:pPr>
        </w:pPrChange>
      </w:pPr>
      <w:ins w:id="1430" w:author="Derenik Petrosyan" w:date="2024-04-23T19:06:00Z">
        <w:r w:rsidRPr="00387245">
          <w:rPr>
            <w:rFonts w:ascii="Sylfaen" w:hAnsi="Sylfaen"/>
            <w:sz w:val="24"/>
            <w:szCs w:val="24"/>
          </w:rPr>
          <w:lastRenderedPageBreak/>
          <w:t>- **Հեռավոր ակտիվների կառավարում**. eMBB-ն արդյունաբերական կազմակերպություններին հնարավորություն է տալիս հեռակա մուտք գործել և կառավարել հեռավոր կամ վտանգավոր միջավայրերում տեղակայված ակտիվներն ու սարքավորումները: Երբ 5G ցանցերում հապաղումը կրճատվում է մինչև 1 միլիվայրկյան, 4G ցանցերում 20 միլիվայրկյանների համեմատ, կազմակերպությունները կարող են իրական ժամանակում իրականացնել ախտորոշում, կատարել սպասարկում և խնդիրներ լուծել՝ նվազեցնելով պարապուրդի ժամանակը և օպտիմալացնելով ակտիվների օգտագործումը:</w:t>
        </w:r>
      </w:ins>
    </w:p>
    <w:p w14:paraId="5BC1167A" w14:textId="77777777" w:rsidR="00387245" w:rsidRPr="00387245" w:rsidRDefault="00387245" w:rsidP="009D7710">
      <w:pPr>
        <w:spacing w:line="360" w:lineRule="auto"/>
        <w:jc w:val="both"/>
        <w:rPr>
          <w:ins w:id="1431" w:author="Derenik Petrosyan" w:date="2024-04-23T19:06:00Z"/>
          <w:rFonts w:ascii="Sylfaen" w:hAnsi="Sylfaen"/>
          <w:sz w:val="24"/>
          <w:szCs w:val="24"/>
        </w:rPr>
        <w:pPrChange w:id="1432" w:author="Derenik Petrosyan" w:date="2024-04-23T19:21:00Z">
          <w:pPr>
            <w:spacing w:line="360" w:lineRule="auto"/>
            <w:jc w:val="both"/>
          </w:pPr>
        </w:pPrChange>
      </w:pPr>
    </w:p>
    <w:p w14:paraId="7BEDFC32" w14:textId="198823AF" w:rsidR="00E4298E" w:rsidDel="0024122B" w:rsidRDefault="00387245" w:rsidP="009D7710">
      <w:pPr>
        <w:spacing w:line="360" w:lineRule="auto"/>
        <w:jc w:val="both"/>
        <w:rPr>
          <w:del w:id="1433" w:author="Derenik Petrosyan" w:date="2024-04-21T22:32:00Z"/>
          <w:rFonts w:ascii="Sylfaen" w:hAnsi="Sylfaen"/>
          <w:sz w:val="24"/>
          <w:szCs w:val="24"/>
        </w:rPr>
        <w:pPrChange w:id="1434" w:author="Derenik Petrosyan" w:date="2024-04-23T19:21:00Z">
          <w:pPr>
            <w:spacing w:line="360" w:lineRule="auto"/>
            <w:jc w:val="both"/>
          </w:pPr>
        </w:pPrChange>
      </w:pPr>
      <w:ins w:id="1435" w:author="Derenik Petrosyan" w:date="2024-04-23T19:06:00Z">
        <w:r w:rsidRPr="00387245">
          <w:rPr>
            <w:rFonts w:ascii="Sylfaen" w:hAnsi="Sylfaen"/>
            <w:sz w:val="24"/>
            <w:szCs w:val="24"/>
          </w:rPr>
          <w:t>- **Բարձր հստակության տեսահսկում**. օգտագործելով eMBB-ի բարձր թողունակությունը և ցածր հետաձգման հնարավորությունները, արդյունաբերական կազմակերպությունները կարող են արդյունաբերական օբյեկտներում անվտանգության և անվտանգության մոնիտորինգի համար կիրառել բարձր հստակության տեսահսկման համակարգեր: Ունենալով 5G ցանցեր, որոնք կարող են ապահովել մինչև 100 անգամ ավելի միացված սարքեր մեկ միավորի տարածքում՝ համեմատած 4G ցանցերի, կազմակերպությունները կարող են ուղիղ եթերով հեռարձակել տեսախցիկներից և սենսորներից, որոնք տեղադրված են ամբողջ հաստատությունում՝ հնարավորություն տալով իրական ժամանակում իրավիճակի իրազեկման և սպառնալիքների հայտնաբերման:</w:t>
        </w:r>
      </w:ins>
      <w:customXmlDelRangeStart w:id="1436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Content>
          <w:customXmlDelRangeEnd w:id="1436"/>
          <w:del w:id="1437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delText>
            </w:r>
          </w:del>
          <w:customXmlDelRangeStart w:id="1438" w:author="Derenik Petrosyan" w:date="2024-04-21T22:32:00Z"/>
        </w:sdtContent>
      </w:sdt>
      <w:customXmlDelRangeEnd w:id="1438"/>
    </w:p>
    <w:p w14:paraId="73F0F216" w14:textId="2FE09062" w:rsidR="00E4298E" w:rsidDel="000C674C" w:rsidRDefault="00757412" w:rsidP="009D7710">
      <w:pPr>
        <w:pStyle w:val="Heading3"/>
        <w:spacing w:line="360" w:lineRule="auto"/>
        <w:jc w:val="both"/>
        <w:rPr>
          <w:del w:id="1439" w:author="Derenik Petrosyan" w:date="2024-04-21T22:32:00Z"/>
          <w:rFonts w:ascii="Sylfaen" w:hAnsi="Sylfaen"/>
        </w:rPr>
        <w:pPrChange w:id="1440" w:author="Derenik Petrosyan" w:date="2024-04-23T19:21:00Z">
          <w:pPr>
            <w:pStyle w:val="Heading3"/>
          </w:pPr>
        </w:pPrChange>
      </w:pPr>
      <w:customXmlDelRangeStart w:id="1441" w:author="Derenik Petrosyan" w:date="2024-04-21T22:32:00Z"/>
      <w:sdt>
        <w:sdtPr>
          <w:rPr>
            <w:rFonts w:ascii="Sylfaen" w:hAnsi="Sylfaen"/>
          </w:rPr>
          <w:tag w:val="goog_rdk_44"/>
          <w:id w:val="-754283815"/>
        </w:sdtPr>
        <w:sdtContent>
          <w:customXmlDelRangeEnd w:id="1441"/>
          <w:del w:id="1442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delText>
            </w:r>
          </w:del>
          <w:customXmlDelRangeStart w:id="1443" w:author="Derenik Petrosyan" w:date="2024-04-21T22:32:00Z"/>
        </w:sdtContent>
      </w:sdt>
      <w:customXmlDelRangeEnd w:id="1443"/>
    </w:p>
    <w:p w14:paraId="7D8433CB" w14:textId="75265050" w:rsidR="00E4298E" w:rsidDel="00C55063" w:rsidRDefault="00757412" w:rsidP="009D7710">
      <w:pPr>
        <w:pStyle w:val="Heading3"/>
        <w:spacing w:line="360" w:lineRule="auto"/>
        <w:jc w:val="both"/>
        <w:rPr>
          <w:del w:id="1444" w:author="Derenik Petrosyan" w:date="2024-04-21T22:32:00Z"/>
          <w:rFonts w:ascii="Sylfaen" w:hAnsi="Sylfaen"/>
        </w:rPr>
        <w:pPrChange w:id="1445" w:author="Derenik Petrosyan" w:date="2024-04-23T19:21:00Z">
          <w:pPr>
            <w:pStyle w:val="Heading3"/>
          </w:pPr>
        </w:pPrChange>
      </w:pPr>
      <w:customXmlDelRangeStart w:id="1446" w:author="Derenik Petrosyan" w:date="2024-04-21T22:32:00Z"/>
      <w:sdt>
        <w:sdtPr>
          <w:rPr>
            <w:rFonts w:ascii="Sylfaen" w:hAnsi="Sylfaen"/>
          </w:rPr>
          <w:tag w:val="goog_rdk_45"/>
          <w:id w:val="-14155689"/>
        </w:sdtPr>
        <w:sdtContent>
          <w:customXmlDelRangeEnd w:id="1446"/>
          <w:del w:id="1447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 xml:space="preserve">- Ցանցի կտրատում. Քննարկեք ցանցի կտրման հայեցակարգը և այն, թե ինչպես է այն հնարավորություն տալիս ստեղծել վիրտուալացված, մեկուսացված ցանցի </w:delText>
            </w:r>
            <w:r w:rsidR="0059570A" w:rsidRPr="00DC2830" w:rsidDel="00840943">
              <w:rPr>
                <w:rFonts w:ascii="Sylfaen" w:eastAsia="Tahoma" w:hAnsi="Sylfaen" w:cs="Tahoma"/>
              </w:rPr>
              <w:lastRenderedPageBreak/>
              <w:delText>հատվածներ, որոնք հարմարեցված են IIoT-ի հատուկ հավելվածներին և պահանջներին:</w:delText>
            </w:r>
          </w:del>
          <w:customXmlDelRangeStart w:id="1448" w:author="Derenik Petrosyan" w:date="2024-04-21T22:32:00Z"/>
        </w:sdtContent>
      </w:sdt>
      <w:customXmlDelRangeEnd w:id="1448"/>
    </w:p>
    <w:p w14:paraId="4DCC45F6" w14:textId="77777777" w:rsidR="00C55063" w:rsidRPr="00C55063" w:rsidRDefault="00C55063" w:rsidP="009D7710">
      <w:pPr>
        <w:spacing w:line="360" w:lineRule="auto"/>
        <w:jc w:val="both"/>
        <w:rPr>
          <w:ins w:id="1449" w:author="Derenik Petrosyan" w:date="2024-04-23T19:11:00Z"/>
          <w:rPrChange w:id="1450" w:author="Derenik Petrosyan" w:date="2024-04-23T19:11:00Z">
            <w:rPr>
              <w:ins w:id="1451" w:author="Derenik Petrosyan" w:date="2024-04-23T19:11:00Z"/>
              <w:rFonts w:ascii="Sylfaen" w:hAnsi="Sylfaen"/>
            </w:rPr>
          </w:rPrChange>
        </w:rPr>
        <w:pPrChange w:id="1452" w:author="Derenik Petrosyan" w:date="2024-04-23T19:21:00Z">
          <w:pPr>
            <w:pStyle w:val="Heading3"/>
          </w:pPr>
        </w:pPrChange>
      </w:pPr>
    </w:p>
    <w:p w14:paraId="53C3F20C" w14:textId="27F0C4A1" w:rsidR="00E4298E" w:rsidDel="00406AA7" w:rsidRDefault="00757412" w:rsidP="00F3133B">
      <w:pPr>
        <w:pStyle w:val="Heading3"/>
        <w:rPr>
          <w:del w:id="1453" w:author="Derenik Petrosyan" w:date="2024-04-23T18:33:00Z"/>
          <w:rFonts w:ascii="Sylfaen" w:hAnsi="Sylfaen"/>
        </w:rPr>
      </w:pPr>
      <w:customXmlDelRangeStart w:id="1454" w:author="Derenik Petrosyan" w:date="2024-04-21T22:32:00Z"/>
      <w:sdt>
        <w:sdtPr>
          <w:rPr>
            <w:rFonts w:ascii="Sylfaen" w:hAnsi="Sylfaen"/>
          </w:rPr>
          <w:tag w:val="goog_rdk_46"/>
          <w:id w:val="1679702175"/>
        </w:sdtPr>
        <w:sdtContent>
          <w:customXmlDelRangeEnd w:id="1454"/>
          <w:del w:id="1455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delText>
            </w:r>
          </w:del>
          <w:customXmlDelRangeStart w:id="1456" w:author="Derenik Petrosyan" w:date="2024-04-21T22:32:00Z"/>
        </w:sdtContent>
      </w:sdt>
      <w:customXmlDelRangeEnd w:id="1456"/>
    </w:p>
    <w:p w14:paraId="036ED09D" w14:textId="77777777" w:rsidR="00406AA7" w:rsidRPr="00406AA7" w:rsidRDefault="00406AA7" w:rsidP="00406AA7">
      <w:pPr>
        <w:rPr>
          <w:ins w:id="1457" w:author="Derenik Petrosyan" w:date="2024-04-23T19:15:00Z"/>
          <w:rPrChange w:id="1458" w:author="Derenik Petrosyan" w:date="2024-04-23T19:15:00Z">
            <w:rPr>
              <w:ins w:id="1459" w:author="Derenik Petrosyan" w:date="2024-04-23T19:15:00Z"/>
              <w:rFonts w:ascii="Sylfaen" w:hAnsi="Sylfaen"/>
              <w:lang w:val="en-US"/>
            </w:rPr>
          </w:rPrChange>
        </w:rPr>
        <w:pPrChange w:id="1460" w:author="Derenik Petrosyan" w:date="2024-04-23T19:15:00Z">
          <w:pPr>
            <w:pStyle w:val="Heading3"/>
          </w:pPr>
        </w:pPrChange>
      </w:pPr>
    </w:p>
    <w:p w14:paraId="4A7B6AEC" w14:textId="39B5E17D" w:rsidR="00406AA7" w:rsidRPr="005E1569" w:rsidRDefault="00796B8E" w:rsidP="005E1569">
      <w:pPr>
        <w:pStyle w:val="Heading3"/>
        <w:spacing w:line="360" w:lineRule="auto"/>
        <w:jc w:val="both"/>
        <w:rPr>
          <w:ins w:id="1461" w:author="Derenik Petrosyan" w:date="2024-04-23T19:15:00Z"/>
          <w:rFonts w:ascii="Sylfaen" w:hAnsi="Sylfaen"/>
          <w:rPrChange w:id="1462" w:author="Derenik Petrosyan" w:date="2024-04-23T19:16:00Z">
            <w:rPr>
              <w:ins w:id="1463" w:author="Derenik Petrosyan" w:date="2024-04-23T19:15:00Z"/>
              <w:lang w:val="en-US"/>
            </w:rPr>
          </w:rPrChange>
        </w:rPr>
        <w:pPrChange w:id="1464" w:author="Derenik Petrosyan" w:date="2024-04-23T19:16:00Z">
          <w:pPr/>
        </w:pPrChange>
      </w:pPr>
      <w:bookmarkStart w:id="1465" w:name="_Toc164793639"/>
      <w:ins w:id="1466" w:author="Derenik Petrosyan" w:date="2024-04-23T19:15:00Z">
        <w:r w:rsidRPr="005E1569">
          <w:rPr>
            <w:rFonts w:ascii="Sylfaen" w:hAnsi="Sylfaen"/>
            <w:rPrChange w:id="1467" w:author="Derenik Petrosyan" w:date="2024-04-23T19:16:00Z">
              <w:rPr>
                <w:lang w:val="en-US"/>
              </w:rPr>
            </w:rPrChange>
          </w:rPr>
          <w:t xml:space="preserve">3.1.3 </w:t>
        </w:r>
      </w:ins>
      <w:ins w:id="1468" w:author="Derenik Petrosyan" w:date="2024-04-23T19:16:00Z">
        <w:r w:rsidR="00815432" w:rsidRPr="00815432">
          <w:rPr>
            <w:rFonts w:ascii="Sylfaen" w:hAnsi="Sylfaen"/>
            <w:rPrChange w:id="1469" w:author="Derenik Petrosyan" w:date="2024-04-23T19:16:00Z">
              <w:rPr>
                <w:rFonts w:ascii="Sylfaen" w:hAnsi="Sylfaen"/>
                <w:lang w:val="en-US"/>
              </w:rPr>
            </w:rPrChange>
          </w:rPr>
          <w:t xml:space="preserve"> </w:t>
        </w:r>
        <w:r w:rsidR="005E1569" w:rsidRPr="005E1569">
          <w:rPr>
            <w:rFonts w:ascii="Sylfaen" w:hAnsi="Sylfaen"/>
            <w:rPrChange w:id="1470" w:author="Derenik Petrosyan" w:date="2024-04-23T19:16:00Z">
              <w:rPr>
                <w:lang w:val="en-US"/>
              </w:rPr>
            </w:rPrChange>
          </w:rPr>
          <w:t>eMBB-</w:t>
        </w:r>
        <w:r w:rsidR="005E1569" w:rsidRPr="005E1569">
          <w:rPr>
            <w:rFonts w:ascii="Sylfaen" w:hAnsi="Sylfaen"/>
            <w:lang w:val="en-US"/>
            <w:rPrChange w:id="1471" w:author="Derenik Petrosyan" w:date="2024-04-23T19:16:00Z">
              <w:rPr>
                <w:lang w:val="en-US"/>
              </w:rPr>
            </w:rPrChange>
          </w:rPr>
          <w:t>ի</w:t>
        </w:r>
        <w:r w:rsidR="005E1569" w:rsidRPr="005E1569">
          <w:rPr>
            <w:rFonts w:ascii="Sylfaen" w:hAnsi="Sylfaen"/>
            <w:rPrChange w:id="1472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73" w:author="Derenik Petrosyan" w:date="2024-04-23T19:16:00Z">
              <w:rPr>
                <w:lang w:val="en-US"/>
              </w:rPr>
            </w:rPrChange>
          </w:rPr>
          <w:t>առավելությունները</w:t>
        </w:r>
        <w:proofErr w:type="spellEnd"/>
        <w:r w:rsidR="005E1569" w:rsidRPr="005E1569">
          <w:rPr>
            <w:rFonts w:ascii="Sylfaen" w:hAnsi="Sylfaen"/>
            <w:rPrChange w:id="1474" w:author="Derenik Petrosyan" w:date="2024-04-23T19:16:00Z">
              <w:rPr>
                <w:lang w:val="en-US"/>
              </w:rPr>
            </w:rPrChange>
          </w:rPr>
          <w:t xml:space="preserve"> IIoT </w:t>
        </w:r>
        <w:proofErr w:type="spellStart"/>
        <w:r w:rsidR="005E1569" w:rsidRPr="005E1569">
          <w:rPr>
            <w:rFonts w:ascii="Sylfaen" w:hAnsi="Sylfaen"/>
            <w:lang w:val="en-US"/>
            <w:rPrChange w:id="1475" w:author="Derenik Petrosyan" w:date="2024-04-23T19:16:00Z">
              <w:rPr>
                <w:lang w:val="en-US"/>
              </w:rPr>
            </w:rPrChange>
          </w:rPr>
          <w:t>ինտեգրման</w:t>
        </w:r>
        <w:proofErr w:type="spellEnd"/>
        <w:r w:rsidR="005E1569" w:rsidRPr="005E1569">
          <w:rPr>
            <w:rFonts w:ascii="Sylfaen" w:hAnsi="Sylfaen"/>
            <w:rPrChange w:id="1476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77" w:author="Derenik Petrosyan" w:date="2024-04-23T19:16:00Z">
              <w:rPr>
                <w:lang w:val="en-US"/>
              </w:rPr>
            </w:rPrChange>
          </w:rPr>
          <w:t>մեջ</w:t>
        </w:r>
      </w:ins>
      <w:bookmarkEnd w:id="1465"/>
      <w:proofErr w:type="spellEnd"/>
    </w:p>
    <w:p w14:paraId="313A7B68" w14:textId="77777777" w:rsidR="00796B8E" w:rsidRPr="005E1569" w:rsidRDefault="00796B8E" w:rsidP="00796B8E">
      <w:pPr>
        <w:spacing w:line="360" w:lineRule="auto"/>
        <w:jc w:val="both"/>
        <w:rPr>
          <w:ins w:id="1478" w:author="Derenik Petrosyan" w:date="2024-04-23T19:16:00Z"/>
          <w:rFonts w:ascii="Sylfaen" w:hAnsi="Sylfaen"/>
          <w:sz w:val="24"/>
          <w:szCs w:val="24"/>
          <w:rPrChange w:id="1479" w:author="Derenik Petrosyan" w:date="2024-04-23T19:16:00Z">
            <w:rPr>
              <w:ins w:id="1480" w:author="Derenik Petrosyan" w:date="2024-04-23T19:16:00Z"/>
              <w:rFonts w:ascii="Sylfaen" w:hAnsi="Sylfaen"/>
              <w:sz w:val="24"/>
              <w:szCs w:val="24"/>
              <w:lang w:val="en-US"/>
            </w:rPr>
          </w:rPrChange>
        </w:rPr>
      </w:pPr>
      <w:ins w:id="1481" w:author="Derenik Petrosyan" w:date="2024-04-23T19:16:00Z">
        <w:r w:rsidRPr="005E1569">
          <w:rPr>
            <w:rFonts w:ascii="Sylfaen" w:hAnsi="Sylfaen"/>
            <w:sz w:val="24"/>
            <w:szCs w:val="24"/>
            <w:rPrChange w:id="1482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</w:p>
    <w:p w14:paraId="3543C946" w14:textId="2B9D2417" w:rsidR="00796B8E" w:rsidRPr="00815432" w:rsidRDefault="00796B8E" w:rsidP="00796B8E">
      <w:pPr>
        <w:spacing w:line="360" w:lineRule="auto"/>
        <w:jc w:val="both"/>
        <w:rPr>
          <w:ins w:id="1483" w:author="Derenik Petrosyan" w:date="2024-04-23T19:15:00Z"/>
          <w:rFonts w:ascii="Sylfaen" w:hAnsi="Sylfaen"/>
          <w:sz w:val="24"/>
          <w:szCs w:val="24"/>
          <w:rPrChange w:id="1484" w:author="Derenik Petrosyan" w:date="2024-04-23T19:19:00Z">
            <w:rPr>
              <w:ins w:id="1485" w:author="Derenik Petrosyan" w:date="2024-04-23T19:15:00Z"/>
              <w:lang w:val="en-US"/>
            </w:rPr>
          </w:rPrChange>
        </w:rPr>
        <w:pPrChange w:id="1486" w:author="Derenik Petrosyan" w:date="2024-04-23T19:15:00Z">
          <w:pPr/>
        </w:pPrChange>
      </w:pPr>
      <w:ins w:id="1487" w:author="Derenik Petrosyan" w:date="2024-04-23T19:16:00Z">
        <w:r w:rsidRPr="005E1569">
          <w:rPr>
            <w:rFonts w:ascii="Sylfaen" w:hAnsi="Sylfaen"/>
            <w:sz w:val="24"/>
            <w:szCs w:val="24"/>
            <w:rPrChange w:id="1488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  <w:ins w:id="1489" w:author="Derenik Petrosyan" w:date="2024-04-23T19:15:00Z">
        <w:r w:rsidRPr="00815432">
          <w:rPr>
            <w:rFonts w:ascii="Sylfaen" w:hAnsi="Sylfaen"/>
            <w:sz w:val="24"/>
            <w:szCs w:val="24"/>
            <w:rPrChange w:id="1490" w:author="Derenik Petrosyan" w:date="2024-04-23T19:19:00Z">
              <w:rPr>
                <w:lang w:val="en-US"/>
              </w:rPr>
            </w:rPrChange>
          </w:rPr>
          <w:t>eMBB-</w:t>
        </w:r>
        <w:r w:rsidRPr="00796B8E">
          <w:rPr>
            <w:rFonts w:ascii="Sylfaen" w:hAnsi="Sylfaen"/>
            <w:sz w:val="24"/>
            <w:szCs w:val="24"/>
            <w:lang w:val="en-US"/>
            <w:rPrChange w:id="1491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4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3" w:author="Derenik Petrosyan" w:date="2024-04-23T19:15:00Z">
              <w:rPr>
                <w:lang w:val="en-US"/>
              </w:rPr>
            </w:rPrChange>
          </w:rPr>
          <w:t>ինտեգրումը</w:t>
        </w:r>
        <w:proofErr w:type="spellEnd"/>
        <w:r w:rsidRPr="00815432">
          <w:rPr>
            <w:rFonts w:ascii="Sylfaen" w:hAnsi="Sylfaen"/>
            <w:sz w:val="24"/>
            <w:szCs w:val="24"/>
            <w:rPrChange w:id="1494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5" w:author="Derenik Petrosyan" w:date="2024-04-23T19:15:00Z">
              <w:rPr>
                <w:lang w:val="en-US"/>
              </w:rPr>
            </w:rPrChange>
          </w:rPr>
          <w:t>էկոհամակարգերին</w:t>
        </w:r>
        <w:proofErr w:type="spellEnd"/>
        <w:r w:rsidRPr="00815432">
          <w:rPr>
            <w:rFonts w:ascii="Sylfaen" w:hAnsi="Sylfaen"/>
            <w:sz w:val="24"/>
            <w:szCs w:val="24"/>
            <w:rPrChange w:id="14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7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498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499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0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1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5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3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50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5" w:author="Derenik Petrosyan" w:date="2024-04-23T19:15:00Z">
              <w:rPr>
                <w:lang w:val="en-US"/>
              </w:rPr>
            </w:rPrChange>
          </w:rPr>
          <w:t>հիմնական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0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7" w:author="Derenik Petrosyan" w:date="2024-04-23T19:15:00Z">
              <w:rPr>
                <w:lang w:val="en-US"/>
              </w:rPr>
            </w:rPrChange>
          </w:rPr>
          <w:t>առավելություններ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50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9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1" w:author="Derenik Petrosyan" w:date="2024-04-23T19:15:00Z">
              <w:rPr>
                <w:lang w:val="en-US"/>
              </w:rPr>
            </w:rPrChange>
          </w:rPr>
          <w:t>կազմակերպությունների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3" w:author="Derenik Petrosyan" w:date="2024-04-23T19:15:00Z">
              <w:rPr>
                <w:lang w:val="en-US"/>
              </w:rPr>
            </w:rPrChange>
          </w:rPr>
          <w:t>համար</w:t>
        </w:r>
        <w:proofErr w:type="spellEnd"/>
        <w:r w:rsidRPr="00815432">
          <w:rPr>
            <w:rFonts w:ascii="Sylfaen" w:hAnsi="Sylfaen"/>
            <w:sz w:val="24"/>
            <w:szCs w:val="24"/>
            <w:rPrChange w:id="1514" w:author="Derenik Petrosyan" w:date="2024-04-23T19:19:00Z">
              <w:rPr>
                <w:lang w:val="en-US"/>
              </w:rPr>
            </w:rPrChange>
          </w:rPr>
          <w:t>.</w:t>
        </w:r>
      </w:ins>
    </w:p>
    <w:p w14:paraId="048D5395" w14:textId="77777777" w:rsidR="00796B8E" w:rsidRPr="00815432" w:rsidRDefault="00796B8E" w:rsidP="00796B8E">
      <w:pPr>
        <w:spacing w:line="360" w:lineRule="auto"/>
        <w:jc w:val="both"/>
        <w:rPr>
          <w:ins w:id="1515" w:author="Derenik Petrosyan" w:date="2024-04-23T19:15:00Z"/>
          <w:rFonts w:ascii="Sylfaen" w:hAnsi="Sylfaen"/>
          <w:sz w:val="24"/>
          <w:szCs w:val="24"/>
          <w:rPrChange w:id="1516" w:author="Derenik Petrosyan" w:date="2024-04-23T19:19:00Z">
            <w:rPr>
              <w:ins w:id="1517" w:author="Derenik Petrosyan" w:date="2024-04-23T19:15:00Z"/>
              <w:lang w:val="en-US"/>
            </w:rPr>
          </w:rPrChange>
        </w:rPr>
        <w:pPrChange w:id="1518" w:author="Derenik Petrosyan" w:date="2024-04-23T19:15:00Z">
          <w:pPr/>
        </w:pPrChange>
      </w:pPr>
    </w:p>
    <w:p w14:paraId="3CCC23BE" w14:textId="77777777" w:rsidR="00796B8E" w:rsidRPr="00815432" w:rsidRDefault="00796B8E" w:rsidP="00796B8E">
      <w:pPr>
        <w:spacing w:line="360" w:lineRule="auto"/>
        <w:jc w:val="both"/>
        <w:rPr>
          <w:ins w:id="1519" w:author="Derenik Petrosyan" w:date="2024-04-23T19:15:00Z"/>
          <w:rFonts w:ascii="Sylfaen" w:hAnsi="Sylfaen"/>
          <w:sz w:val="24"/>
          <w:szCs w:val="24"/>
          <w:rPrChange w:id="1520" w:author="Derenik Petrosyan" w:date="2024-04-23T19:19:00Z">
            <w:rPr>
              <w:ins w:id="1521" w:author="Derenik Petrosyan" w:date="2024-04-23T19:15:00Z"/>
              <w:lang w:val="en-US"/>
            </w:rPr>
          </w:rPrChange>
        </w:rPr>
        <w:pPrChange w:id="1522" w:author="Derenik Petrosyan" w:date="2024-04-23T19:15:00Z">
          <w:pPr/>
        </w:pPrChange>
      </w:pPr>
      <w:ins w:id="1523" w:author="Derenik Petrosyan" w:date="2024-04-23T19:15:00Z">
        <w:r w:rsidRPr="00815432">
          <w:rPr>
            <w:rFonts w:ascii="Sylfaen" w:hAnsi="Sylfaen"/>
            <w:sz w:val="24"/>
            <w:szCs w:val="24"/>
            <w:rPrChange w:id="1524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5" w:author="Derenik Petrosyan" w:date="2024-04-23T19:15:00Z">
              <w:rPr>
                <w:lang w:val="en-US"/>
              </w:rPr>
            </w:rPrChange>
          </w:rPr>
          <w:t>Բարելավված</w:t>
        </w:r>
        <w:proofErr w:type="spellEnd"/>
        <w:r w:rsidRPr="00815432">
          <w:rPr>
            <w:rFonts w:ascii="Sylfaen" w:hAnsi="Sylfaen"/>
            <w:sz w:val="24"/>
            <w:szCs w:val="24"/>
            <w:rPrChange w:id="15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7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28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29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3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1" w:author="Derenik Petrosyan" w:date="2024-04-23T19:15:00Z">
              <w:rPr>
                <w:lang w:val="en-US"/>
              </w:rPr>
            </w:rPrChange>
          </w:rPr>
          <w:t>արտադրողականություն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32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3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5" w:author="Derenik Petrosyan" w:date="2024-04-23T19:15:00Z">
              <w:rPr>
                <w:lang w:val="en-US"/>
              </w:rPr>
            </w:rPrChange>
          </w:rPr>
          <w:t>փոխանցման</w:t>
        </w:r>
        <w:proofErr w:type="spellEnd"/>
        <w:r w:rsidRPr="00815432">
          <w:rPr>
            <w:rFonts w:ascii="Sylfaen" w:hAnsi="Sylfaen"/>
            <w:sz w:val="24"/>
            <w:szCs w:val="24"/>
            <w:rPrChange w:id="15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7" w:author="Derenik Petrosyan" w:date="2024-04-23T19:15:00Z">
              <w:rPr>
                <w:lang w:val="en-US"/>
              </w:rPr>
            </w:rPrChange>
          </w:rPr>
          <w:t>արագությամբ</w:t>
        </w:r>
        <w:proofErr w:type="spellEnd"/>
        <w:r w:rsidRPr="00815432">
          <w:rPr>
            <w:rFonts w:ascii="Sylfaen" w:hAnsi="Sylfaen"/>
            <w:sz w:val="24"/>
            <w:szCs w:val="24"/>
            <w:rPrChange w:id="15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9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540" w:author="Derenik Petrosyan" w:date="2024-04-23T19:19:00Z">
              <w:rPr>
                <w:lang w:val="en-US"/>
              </w:rPr>
            </w:rPrChange>
          </w:rPr>
          <w:t xml:space="preserve"> 20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1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5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3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5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4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7" w:author="Derenik Petrosyan" w:date="2024-04-23T19:15:00Z">
              <w:rPr>
                <w:lang w:val="en-US"/>
              </w:rPr>
            </w:rPrChange>
          </w:rPr>
          <w:t>քան</w:t>
        </w:r>
        <w:proofErr w:type="spellEnd"/>
        <w:r w:rsidRPr="00815432">
          <w:rPr>
            <w:rFonts w:ascii="Sylfaen" w:hAnsi="Sylfaen"/>
            <w:sz w:val="24"/>
            <w:szCs w:val="24"/>
            <w:rPrChange w:id="1548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9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550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551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5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3" w:author="Derenik Petrosyan" w:date="2024-04-23T19:15:00Z">
              <w:rPr>
                <w:lang w:val="en-US"/>
              </w:rPr>
            </w:rPrChange>
          </w:rPr>
          <w:t>հնարավորություն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54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55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7" w:author="Derenik Petrosyan" w:date="2024-04-23T19:15:00Z">
              <w:rPr>
                <w:lang w:val="en-US"/>
              </w:rPr>
            </w:rPrChange>
          </w:rPr>
          <w:t>տալիս</w:t>
        </w:r>
        <w:proofErr w:type="spellEnd"/>
        <w:r w:rsidRPr="00815432">
          <w:rPr>
            <w:rFonts w:ascii="Sylfaen" w:hAnsi="Sylfaen"/>
            <w:sz w:val="24"/>
            <w:szCs w:val="24"/>
            <w:rPrChange w:id="15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9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6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1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3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6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5" w:author="Derenik Petrosyan" w:date="2024-04-23T19:15:00Z">
              <w:rPr>
                <w:lang w:val="en-US"/>
              </w:rPr>
            </w:rPrChange>
          </w:rPr>
          <w:t>փոխանցում</w:t>
        </w:r>
        <w:proofErr w:type="spellEnd"/>
        <w:r w:rsidRPr="00815432">
          <w:rPr>
            <w:rFonts w:ascii="Sylfaen" w:hAnsi="Sylfaen"/>
            <w:sz w:val="24"/>
            <w:szCs w:val="24"/>
            <w:rPrChange w:id="156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67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6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9" w:author="Derenik Petrosyan" w:date="2024-04-23T19:15:00Z">
              <w:rPr>
                <w:lang w:val="en-US"/>
              </w:rPr>
            </w:rPrChange>
          </w:rPr>
          <w:t>մշակում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570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5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2" w:author="Derenik Petrosyan" w:date="2024-04-23T19:15:00Z">
              <w:rPr>
                <w:lang w:val="en-US"/>
              </w:rPr>
            </w:rPrChange>
          </w:rPr>
          <w:t>հեշտացնելով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5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4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7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6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815432">
          <w:rPr>
            <w:rFonts w:ascii="Sylfaen" w:hAnsi="Sylfaen"/>
            <w:sz w:val="24"/>
            <w:szCs w:val="24"/>
            <w:rPrChange w:id="15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8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0" w:author="Derenik Petrosyan" w:date="2024-04-23T19:15:00Z">
              <w:rPr>
                <w:lang w:val="en-US"/>
              </w:rPr>
            </w:rPrChange>
          </w:rPr>
          <w:t>կայացումը</w:t>
        </w:r>
        <w:proofErr w:type="spellEnd"/>
        <w:r w:rsidRPr="00815432">
          <w:rPr>
            <w:rFonts w:ascii="Sylfaen" w:hAnsi="Sylfaen"/>
            <w:sz w:val="24"/>
            <w:szCs w:val="24"/>
            <w:rPrChange w:id="158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8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4" w:author="Derenik Petrosyan" w:date="2024-04-23T19:15:00Z">
              <w:rPr>
                <w:lang w:val="en-US"/>
              </w:rPr>
            </w:rPrChange>
          </w:rPr>
          <w:t>արձագանքը</w:t>
        </w:r>
        <w:proofErr w:type="spellEnd"/>
        <w:r w:rsidRPr="00815432">
          <w:rPr>
            <w:rFonts w:ascii="Sylfaen" w:hAnsi="Sylfaen"/>
            <w:sz w:val="24"/>
            <w:szCs w:val="24"/>
            <w:rPrChange w:id="15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6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8" w:author="Derenik Petrosyan" w:date="2024-04-23T19:15:00Z">
              <w:rPr>
                <w:lang w:val="en-US"/>
              </w:rPr>
            </w:rPrChange>
          </w:rPr>
          <w:t>միջավայրում</w:t>
        </w:r>
        <w:proofErr w:type="spellEnd"/>
        <w:r w:rsidRPr="00815432">
          <w:rPr>
            <w:rFonts w:ascii="Sylfaen" w:hAnsi="Sylfaen"/>
            <w:sz w:val="24"/>
            <w:szCs w:val="24"/>
            <w:rPrChange w:id="1589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0" w:author="Derenik Petrosyan" w:date="2024-04-23T19:15:00Z">
              <w:rPr>
                <w:lang w:val="en-US"/>
              </w:rPr>
            </w:rPrChange>
          </w:rPr>
          <w:t>Սա</w:t>
        </w:r>
        <w:proofErr w:type="spellEnd"/>
        <w:r w:rsidRPr="00815432">
          <w:rPr>
            <w:rFonts w:ascii="Sylfaen" w:hAnsi="Sylfaen"/>
            <w:sz w:val="24"/>
            <w:szCs w:val="24"/>
            <w:rPrChange w:id="159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2" w:author="Derenik Petrosyan" w:date="2024-04-23T19:15:00Z">
              <w:rPr>
                <w:lang w:val="en-US"/>
              </w:rPr>
            </w:rPrChange>
          </w:rPr>
          <w:t>հանգեցնում</w:t>
        </w:r>
        <w:proofErr w:type="spellEnd"/>
        <w:r w:rsidRPr="00815432">
          <w:rPr>
            <w:rFonts w:ascii="Sylfaen" w:hAnsi="Sylfaen"/>
            <w:sz w:val="24"/>
            <w:szCs w:val="24"/>
            <w:rPrChange w:id="1593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94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6" w:author="Derenik Petrosyan" w:date="2024-04-23T19:15:00Z">
              <w:rPr>
                <w:lang w:val="en-US"/>
              </w:rPr>
            </w:rPrChange>
          </w:rPr>
          <w:t>արդյունավետության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8" w:author="Derenik Petrosyan" w:date="2024-04-23T19:15:00Z">
              <w:rPr>
                <w:lang w:val="en-US"/>
              </w:rPr>
            </w:rPrChange>
          </w:rPr>
          <w:t>արտադրողականության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00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2" w:author="Derenik Petrosyan" w:date="2024-04-23T19:15:00Z">
              <w:rPr>
                <w:lang w:val="en-US"/>
              </w:rPr>
            </w:rPrChange>
          </w:rPr>
          <w:t>գործառնական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4" w:author="Derenik Petrosyan" w:date="2024-04-23T19:15:00Z">
              <w:rPr>
                <w:lang w:val="en-US"/>
              </w:rPr>
            </w:rPrChange>
          </w:rPr>
          <w:t>շարժունության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6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6" w:author="Derenik Petrosyan" w:date="2024-04-23T19:15:00Z">
              <w:rPr>
                <w:lang w:val="en-US"/>
              </w:rPr>
            </w:rPrChange>
          </w:rPr>
          <w:t>բարելավմանը</w:t>
        </w:r>
        <w:proofErr w:type="spellEnd"/>
        <w:r w:rsidRPr="00815432">
          <w:rPr>
            <w:rFonts w:ascii="Sylfaen" w:hAnsi="Sylfaen"/>
            <w:sz w:val="24"/>
            <w:szCs w:val="24"/>
            <w:rPrChange w:id="160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8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60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0" w:author="Derenik Petrosyan" w:date="2024-04-23T19:15:00Z">
              <w:rPr>
                <w:lang w:val="en-US"/>
              </w:rPr>
            </w:rPrChange>
          </w:rPr>
          <w:t>որ</w:t>
        </w:r>
        <w:proofErr w:type="spellEnd"/>
        <w:r w:rsidRPr="00815432">
          <w:rPr>
            <w:rFonts w:ascii="Sylfaen" w:hAnsi="Sylfaen"/>
            <w:sz w:val="24"/>
            <w:szCs w:val="24"/>
            <w:rPrChange w:id="161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2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1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4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1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6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1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8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61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0" w:author="Derenik Petrosyan" w:date="2024-04-23T19:15:00Z">
              <w:rPr>
                <w:lang w:val="en-US"/>
              </w:rPr>
            </w:rPrChange>
          </w:rPr>
          <w:t>հարմարվել</w:t>
        </w:r>
        <w:proofErr w:type="spellEnd"/>
        <w:r w:rsidRPr="00815432">
          <w:rPr>
            <w:rFonts w:ascii="Sylfaen" w:hAnsi="Sylfaen"/>
            <w:sz w:val="24"/>
            <w:szCs w:val="24"/>
            <w:rPrChange w:id="162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2" w:author="Derenik Petrosyan" w:date="2024-04-23T19:15:00Z">
              <w:rPr>
                <w:lang w:val="en-US"/>
              </w:rPr>
            </w:rPrChange>
          </w:rPr>
          <w:t>փոփոխվող</w:t>
        </w:r>
        <w:proofErr w:type="spellEnd"/>
        <w:r w:rsidRPr="00815432">
          <w:rPr>
            <w:rFonts w:ascii="Sylfaen" w:hAnsi="Sylfaen"/>
            <w:sz w:val="24"/>
            <w:szCs w:val="24"/>
            <w:rPrChange w:id="162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4" w:author="Derenik Petrosyan" w:date="2024-04-23T19:15:00Z">
              <w:rPr>
                <w:lang w:val="en-US"/>
              </w:rPr>
            </w:rPrChange>
          </w:rPr>
          <w:t>պայմաններին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625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26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2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8" w:author="Derenik Petrosyan" w:date="2024-04-23T19:15:00Z">
              <w:rPr>
                <w:lang w:val="en-US"/>
              </w:rPr>
            </w:rPrChange>
          </w:rPr>
          <w:t>օպտիմալացնել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0" w:author="Derenik Petrosyan" w:date="2024-04-23T19:15:00Z">
              <w:rPr>
                <w:lang w:val="en-US"/>
              </w:rPr>
            </w:rPrChange>
          </w:rPr>
          <w:t>ռեսուրսների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3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2" w:author="Derenik Petrosyan" w:date="2024-04-23T19:15:00Z">
              <w:rPr>
                <w:lang w:val="en-US"/>
              </w:rPr>
            </w:rPrChange>
          </w:rPr>
          <w:t>բաշխումը</w:t>
        </w:r>
        <w:proofErr w:type="spellEnd"/>
        <w:r w:rsidRPr="00815432">
          <w:rPr>
            <w:rFonts w:ascii="Sylfaen" w:hAnsi="Sylfaen"/>
            <w:sz w:val="24"/>
            <w:szCs w:val="24"/>
            <w:rPrChange w:id="1633" w:author="Derenik Petrosyan" w:date="2024-04-23T19:19:00Z">
              <w:rPr>
                <w:lang w:val="en-US"/>
              </w:rPr>
            </w:rPrChange>
          </w:rPr>
          <w:t>:</w:t>
        </w:r>
      </w:ins>
    </w:p>
    <w:p w14:paraId="7E83F4BB" w14:textId="77777777" w:rsidR="00796B8E" w:rsidRPr="00815432" w:rsidRDefault="00796B8E" w:rsidP="00796B8E">
      <w:pPr>
        <w:spacing w:line="360" w:lineRule="auto"/>
        <w:jc w:val="both"/>
        <w:rPr>
          <w:ins w:id="1634" w:author="Derenik Petrosyan" w:date="2024-04-23T19:15:00Z"/>
          <w:rFonts w:ascii="Sylfaen" w:hAnsi="Sylfaen"/>
          <w:sz w:val="24"/>
          <w:szCs w:val="24"/>
          <w:rPrChange w:id="1635" w:author="Derenik Petrosyan" w:date="2024-04-23T19:19:00Z">
            <w:rPr>
              <w:ins w:id="1636" w:author="Derenik Petrosyan" w:date="2024-04-23T19:15:00Z"/>
              <w:lang w:val="en-US"/>
            </w:rPr>
          </w:rPrChange>
        </w:rPr>
        <w:pPrChange w:id="1637" w:author="Derenik Petrosyan" w:date="2024-04-23T19:15:00Z">
          <w:pPr/>
        </w:pPrChange>
      </w:pPr>
    </w:p>
    <w:p w14:paraId="2750996E" w14:textId="77777777" w:rsidR="00796B8E" w:rsidRPr="00815432" w:rsidRDefault="00796B8E" w:rsidP="00796B8E">
      <w:pPr>
        <w:spacing w:line="360" w:lineRule="auto"/>
        <w:jc w:val="both"/>
        <w:rPr>
          <w:ins w:id="1638" w:author="Derenik Petrosyan" w:date="2024-04-23T19:15:00Z"/>
          <w:rFonts w:ascii="Sylfaen" w:hAnsi="Sylfaen"/>
          <w:sz w:val="24"/>
          <w:szCs w:val="24"/>
          <w:rPrChange w:id="1639" w:author="Derenik Petrosyan" w:date="2024-04-23T19:19:00Z">
            <w:rPr>
              <w:ins w:id="1640" w:author="Derenik Petrosyan" w:date="2024-04-23T19:15:00Z"/>
              <w:lang w:val="en-US"/>
            </w:rPr>
          </w:rPrChange>
        </w:rPr>
        <w:pPrChange w:id="1641" w:author="Derenik Petrosyan" w:date="2024-04-23T19:15:00Z">
          <w:pPr/>
        </w:pPrChange>
      </w:pPr>
      <w:ins w:id="1642" w:author="Derenik Petrosyan" w:date="2024-04-23T19:15:00Z">
        <w:r w:rsidRPr="00815432">
          <w:rPr>
            <w:rFonts w:ascii="Sylfaen" w:hAnsi="Sylfaen"/>
            <w:sz w:val="24"/>
            <w:szCs w:val="24"/>
            <w:rPrChange w:id="1643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4" w:author="Derenik Petrosyan" w:date="2024-04-23T19:15:00Z">
              <w:rPr>
                <w:lang w:val="en-US"/>
              </w:rPr>
            </w:rPrChange>
          </w:rPr>
          <w:t>Ընդլայնված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6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4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8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49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0" w:author="Derenik Petrosyan" w:date="2024-04-23T19:15:00Z">
              <w:rPr>
                <w:lang w:val="en-US"/>
              </w:rPr>
            </w:rPrChange>
          </w:rPr>
          <w:t>օգտագործելով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51" w:author="Derenik Petrosyan" w:date="2024-04-23T19:19:00Z">
              <w:rPr>
                <w:lang w:val="en-US"/>
              </w:rPr>
            </w:rPrChange>
          </w:rPr>
          <w:t xml:space="preserve"> eMBB-</w:t>
        </w:r>
        <w:r w:rsidRPr="00796B8E">
          <w:rPr>
            <w:rFonts w:ascii="Sylfaen" w:hAnsi="Sylfaen"/>
            <w:sz w:val="24"/>
            <w:szCs w:val="24"/>
            <w:lang w:val="en-US"/>
            <w:rPrChange w:id="1652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6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4" w:author="Derenik Petrosyan" w:date="2024-04-23T19:15:00Z">
              <w:rPr>
                <w:lang w:val="en-US"/>
              </w:rPr>
            </w:rPrChange>
          </w:rPr>
          <w:t>բարձր</w:t>
        </w:r>
        <w:proofErr w:type="spellEnd"/>
        <w:r w:rsidRPr="00815432">
          <w:rPr>
            <w:rFonts w:ascii="Sylfaen" w:hAnsi="Sylfaen"/>
            <w:sz w:val="24"/>
            <w:szCs w:val="24"/>
            <w:rPrChange w:id="16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6" w:author="Derenik Petrosyan" w:date="2024-04-23T19:15:00Z">
              <w:rPr>
                <w:lang w:val="en-US"/>
              </w:rPr>
            </w:rPrChange>
          </w:rPr>
          <w:t>թողունակությունը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65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5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0" w:author="Derenik Petrosyan" w:date="2024-04-23T19:15:00Z">
              <w:rPr>
                <w:lang w:val="en-US"/>
              </w:rPr>
            </w:rPrChange>
          </w:rPr>
          <w:t>ցածր</w:t>
        </w:r>
        <w:proofErr w:type="spellEnd"/>
        <w:r w:rsidRPr="00815432">
          <w:rPr>
            <w:rFonts w:ascii="Sylfaen" w:hAnsi="Sylfaen"/>
            <w:sz w:val="24"/>
            <w:szCs w:val="24"/>
            <w:rPrChange w:id="16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2" w:author="Derenik Petrosyan" w:date="2024-04-23T19:15:00Z">
              <w:rPr>
                <w:lang w:val="en-US"/>
              </w:rPr>
            </w:rPrChange>
          </w:rPr>
          <w:t>հետաձգման</w:t>
        </w:r>
        <w:proofErr w:type="spellEnd"/>
        <w:r w:rsidRPr="00815432">
          <w:rPr>
            <w:rFonts w:ascii="Sylfaen" w:hAnsi="Sylfaen"/>
            <w:sz w:val="24"/>
            <w:szCs w:val="24"/>
            <w:rPrChange w:id="16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4" w:author="Derenik Petrosyan" w:date="2024-04-23T19:15:00Z">
              <w:rPr>
                <w:lang w:val="en-US"/>
              </w:rPr>
            </w:rPrChange>
          </w:rPr>
          <w:t>հնարավորությունները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6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6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6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8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0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2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4" w:author="Derenik Petrosyan" w:date="2024-04-23T19:15:00Z">
              <w:rPr>
                <w:lang w:val="en-US"/>
              </w:rPr>
            </w:rPrChange>
          </w:rPr>
          <w:t>հավաքել</w:t>
        </w:r>
        <w:proofErr w:type="spellEnd"/>
        <w:r w:rsidRPr="00815432">
          <w:rPr>
            <w:rFonts w:ascii="Sylfaen" w:hAnsi="Sylfaen"/>
            <w:sz w:val="24"/>
            <w:szCs w:val="24"/>
            <w:rPrChange w:id="167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6" w:author="Derenik Petrosyan" w:date="2024-04-23T19:15:00Z">
              <w:rPr>
                <w:lang w:val="en-US"/>
              </w:rPr>
            </w:rPrChange>
          </w:rPr>
          <w:t>վերլուծել</w:t>
        </w:r>
        <w:proofErr w:type="spellEnd"/>
        <w:r w:rsidRPr="00815432">
          <w:rPr>
            <w:rFonts w:ascii="Sylfaen" w:hAnsi="Sylfaen"/>
            <w:sz w:val="24"/>
            <w:szCs w:val="24"/>
            <w:rPrChange w:id="167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7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0" w:author="Derenik Petrosyan" w:date="2024-04-23T19:15:00Z">
              <w:rPr>
                <w:lang w:val="en-US"/>
              </w:rPr>
            </w:rPrChange>
          </w:rPr>
          <w:t>պատկերացնել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2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6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4" w:author="Derenik Petrosyan" w:date="2024-04-23T19:15:00Z">
              <w:rPr>
                <w:lang w:val="en-US"/>
              </w:rPr>
            </w:rPrChange>
          </w:rPr>
          <w:t>ծավալի</w:t>
        </w:r>
        <w:proofErr w:type="spellEnd"/>
        <w:r w:rsidRPr="00815432">
          <w:rPr>
            <w:rFonts w:ascii="Sylfaen" w:hAnsi="Sylfaen"/>
            <w:sz w:val="24"/>
            <w:szCs w:val="24"/>
            <w:rPrChange w:id="16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6" w:author="Derenik Petrosyan" w:date="2024-04-23T19:15:00Z">
              <w:rPr>
                <w:lang w:val="en-US"/>
              </w:rPr>
            </w:rPrChange>
          </w:rPr>
          <w:t>տվյալներ</w:t>
        </w:r>
        <w:proofErr w:type="spellEnd"/>
        <w:r w:rsidRPr="00815432">
          <w:rPr>
            <w:rFonts w:ascii="Sylfaen" w:hAnsi="Sylfaen"/>
            <w:sz w:val="24"/>
            <w:szCs w:val="24"/>
            <w:rPrChange w:id="16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8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0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691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6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3" w:author="Derenik Petrosyan" w:date="2024-04-23T19:15:00Z">
              <w:rPr>
                <w:lang w:val="en-US"/>
              </w:rPr>
            </w:rPrChange>
          </w:rPr>
          <w:t>բացահայտելով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9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5" w:author="Derenik Petrosyan" w:date="2024-04-23T19:15:00Z">
              <w:rPr>
                <w:lang w:val="en-US"/>
              </w:rPr>
            </w:rPrChange>
          </w:rPr>
          <w:t>թաքնված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7" w:author="Derenik Petrosyan" w:date="2024-04-23T19:15:00Z">
              <w:rPr>
                <w:lang w:val="en-US"/>
              </w:rPr>
            </w:rPrChange>
          </w:rPr>
          <w:t>օրինաչափություններ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9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9" w:author="Derenik Petrosyan" w:date="2024-04-23T19:15:00Z">
              <w:rPr>
                <w:lang w:val="en-US"/>
              </w:rPr>
            </w:rPrChange>
          </w:rPr>
          <w:t>միտումներ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70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0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3" w:author="Derenik Petrosyan" w:date="2024-04-23T19:15:00Z">
              <w:rPr>
                <w:lang w:val="en-US"/>
              </w:rPr>
            </w:rPrChange>
          </w:rPr>
          <w:t>հարաբերակցություններ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704" w:author="Derenik Petrosyan" w:date="2024-04-23T19:19:00Z">
              <w:rPr>
                <w:lang w:val="en-US"/>
              </w:rPr>
            </w:rPrChange>
          </w:rPr>
          <w:t xml:space="preserve">: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5" w:author="Derenik Petrosyan" w:date="2024-04-23T19:15:00Z">
              <w:rPr>
                <w:lang w:val="en-US"/>
              </w:rPr>
            </w:rPrChange>
          </w:rPr>
          <w:t>ցանցերով</w:t>
        </w:r>
        <w:proofErr w:type="spellEnd"/>
        <w:r w:rsidRPr="00815432">
          <w:rPr>
            <w:rFonts w:ascii="Sylfaen" w:hAnsi="Sylfaen"/>
            <w:sz w:val="24"/>
            <w:szCs w:val="24"/>
            <w:rPrChange w:id="170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7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0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9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1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3" w:author="Derenik Petrosyan" w:date="2024-04-23T19:15:00Z">
              <w:rPr>
                <w:lang w:val="en-US"/>
              </w:rPr>
            </w:rPrChange>
          </w:rPr>
          <w:t>աջակցել</w:t>
        </w:r>
        <w:proofErr w:type="spellEnd"/>
        <w:r w:rsidRPr="00815432">
          <w:rPr>
            <w:rFonts w:ascii="Sylfaen" w:hAnsi="Sylfaen"/>
            <w:sz w:val="24"/>
            <w:szCs w:val="24"/>
            <w:rPrChange w:id="17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5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16" w:author="Derenik Petrosyan" w:date="2024-04-23T19:19:00Z">
              <w:rPr>
                <w:lang w:val="en-US"/>
              </w:rPr>
            </w:rPrChange>
          </w:rPr>
          <w:t xml:space="preserve"> 1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7" w:author="Derenik Petrosyan" w:date="2024-04-23T19:15:00Z">
              <w:rPr>
                <w:lang w:val="en-US"/>
              </w:rPr>
            </w:rPrChange>
          </w:rPr>
          <w:t>միլիոն</w:t>
        </w:r>
        <w:proofErr w:type="spellEnd"/>
        <w:r w:rsidRPr="00815432">
          <w:rPr>
            <w:rFonts w:ascii="Sylfaen" w:hAnsi="Sylfaen"/>
            <w:sz w:val="24"/>
            <w:szCs w:val="24"/>
            <w:rPrChange w:id="171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9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1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7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3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5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7" w:author="Derenik Petrosyan" w:date="2024-04-23T19:15:00Z">
              <w:rPr>
                <w:lang w:val="en-US"/>
              </w:rPr>
            </w:rPrChange>
          </w:rPr>
          <w:t>կիլոմետրում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28" w:author="Derenik Petrosyan" w:date="2024-04-23T19:19:00Z">
              <w:rPr>
                <w:lang w:val="en-US"/>
              </w:rPr>
            </w:rPrChange>
          </w:rPr>
          <w:t xml:space="preserve">,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9" w:author="Derenik Petrosyan" w:date="2024-04-23T19:15:00Z">
              <w:rPr>
                <w:lang w:val="en-US"/>
              </w:rPr>
            </w:rPrChange>
          </w:rPr>
          <w:t>ցանցերում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3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1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3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3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5" w:author="Derenik Petrosyan" w:date="2024-04-23T19:15:00Z">
              <w:rPr>
                <w:lang w:val="en-US"/>
              </w:rPr>
            </w:rPrChange>
          </w:rPr>
          <w:t>կիլոմետրի</w:t>
        </w:r>
        <w:proofErr w:type="spellEnd"/>
        <w:r w:rsidRPr="00815432">
          <w:rPr>
            <w:rFonts w:ascii="Sylfaen" w:hAnsi="Sylfaen"/>
            <w:sz w:val="24"/>
            <w:szCs w:val="24"/>
            <w:rPrChange w:id="17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7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38" w:author="Derenik Petrosyan" w:date="2024-04-23T19:19:00Z">
              <w:rPr>
                <w:lang w:val="en-US"/>
              </w:rPr>
            </w:rPrChange>
          </w:rPr>
          <w:t xml:space="preserve"> 100,000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9" w:author="Derenik Petrosyan" w:date="2024-04-23T19:15:00Z">
              <w:rPr>
                <w:lang w:val="en-US"/>
              </w:rPr>
            </w:rPrChange>
          </w:rPr>
          <w:t>սարքի</w:t>
        </w:r>
        <w:proofErr w:type="spellEnd"/>
        <w:r w:rsidRPr="00815432">
          <w:rPr>
            <w:rFonts w:ascii="Sylfaen" w:hAnsi="Sylfaen"/>
            <w:sz w:val="24"/>
            <w:szCs w:val="24"/>
            <w:rPrChange w:id="17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1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42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3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7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5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7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4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9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75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1" w:author="Derenik Petrosyan" w:date="2024-04-23T19:15:00Z">
              <w:rPr>
                <w:lang w:val="en-US"/>
              </w:rPr>
            </w:rPrChange>
          </w:rPr>
          <w:t>տվյալներից</w:t>
        </w:r>
        <w:proofErr w:type="spellEnd"/>
        <w:r w:rsidRPr="00815432">
          <w:rPr>
            <w:rFonts w:ascii="Sylfaen" w:hAnsi="Sylfaen"/>
            <w:sz w:val="24"/>
            <w:szCs w:val="24"/>
            <w:rPrChange w:id="17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3" w:author="Derenik Petrosyan" w:date="2024-04-23T19:15:00Z">
              <w:rPr>
                <w:lang w:val="en-US"/>
              </w:rPr>
            </w:rPrChange>
          </w:rPr>
          <w:t>ստանալ</w:t>
        </w:r>
        <w:proofErr w:type="spellEnd"/>
        <w:r w:rsidRPr="00815432">
          <w:rPr>
            <w:rFonts w:ascii="Sylfaen" w:hAnsi="Sylfaen"/>
            <w:sz w:val="24"/>
            <w:szCs w:val="24"/>
            <w:rPrChange w:id="17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5" w:author="Derenik Petrosyan" w:date="2024-04-23T19:15:00Z">
              <w:rPr>
                <w:lang w:val="en-US"/>
              </w:rPr>
            </w:rPrChange>
          </w:rPr>
          <w:t>գործնական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7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758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7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0" w:author="Derenik Petrosyan" w:date="2024-04-23T19:15:00Z">
              <w:rPr>
                <w:lang w:val="en-US"/>
              </w:rPr>
            </w:rPrChange>
          </w:rPr>
          <w:t>տեղեկացնելով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7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2" w:author="Derenik Petrosyan" w:date="2024-04-23T19:15:00Z">
              <w:rPr>
                <w:lang w:val="en-US"/>
              </w:rPr>
            </w:rPrChange>
          </w:rPr>
          <w:t>ռազմավարական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4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76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6" w:author="Derenik Petrosyan" w:date="2024-04-23T19:15:00Z">
              <w:rPr>
                <w:lang w:val="en-US"/>
              </w:rPr>
            </w:rPrChange>
          </w:rPr>
          <w:t>կայացմանը</w:t>
        </w:r>
        <w:proofErr w:type="spellEnd"/>
        <w:r w:rsidRPr="00815432">
          <w:rPr>
            <w:rFonts w:ascii="Sylfaen" w:hAnsi="Sylfaen"/>
            <w:sz w:val="24"/>
            <w:szCs w:val="24"/>
            <w:rPrChange w:id="176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6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0" w:author="Derenik Petrosyan" w:date="2024-04-23T19:15:00Z">
              <w:rPr>
                <w:lang w:val="en-US"/>
              </w:rPr>
            </w:rPrChange>
          </w:rPr>
          <w:t>խթանելու</w:t>
        </w:r>
        <w:proofErr w:type="spellEnd"/>
        <w:r w:rsidRPr="00815432">
          <w:rPr>
            <w:rFonts w:ascii="Sylfaen" w:hAnsi="Sylfaen"/>
            <w:sz w:val="24"/>
            <w:szCs w:val="24"/>
            <w:rPrChange w:id="17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2" w:author="Derenik Petrosyan" w:date="2024-04-23T19:15:00Z">
              <w:rPr>
                <w:lang w:val="en-US"/>
              </w:rPr>
            </w:rPrChange>
          </w:rPr>
          <w:t>նորարարությունը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773" w:author="Derenik Petrosyan" w:date="2024-04-23T19:19:00Z">
              <w:rPr>
                <w:lang w:val="en-US"/>
              </w:rPr>
            </w:rPrChange>
          </w:rPr>
          <w:t>:</w:t>
        </w:r>
      </w:ins>
    </w:p>
    <w:p w14:paraId="5A1ACF3A" w14:textId="77777777" w:rsidR="00796B8E" w:rsidRPr="00815432" w:rsidRDefault="00796B8E" w:rsidP="00796B8E">
      <w:pPr>
        <w:spacing w:line="360" w:lineRule="auto"/>
        <w:jc w:val="both"/>
        <w:rPr>
          <w:ins w:id="1774" w:author="Derenik Petrosyan" w:date="2024-04-23T19:15:00Z"/>
          <w:rFonts w:ascii="Sylfaen" w:hAnsi="Sylfaen"/>
          <w:sz w:val="24"/>
          <w:szCs w:val="24"/>
          <w:rPrChange w:id="1775" w:author="Derenik Petrosyan" w:date="2024-04-23T19:19:00Z">
            <w:rPr>
              <w:ins w:id="1776" w:author="Derenik Petrosyan" w:date="2024-04-23T19:15:00Z"/>
              <w:lang w:val="en-US"/>
            </w:rPr>
          </w:rPrChange>
        </w:rPr>
        <w:pPrChange w:id="1777" w:author="Derenik Petrosyan" w:date="2024-04-23T19:15:00Z">
          <w:pPr/>
        </w:pPrChange>
      </w:pPr>
    </w:p>
    <w:p w14:paraId="2189012D" w14:textId="518CBBBC" w:rsidR="00796B8E" w:rsidRPr="00815432" w:rsidRDefault="00796B8E" w:rsidP="00796B8E">
      <w:pPr>
        <w:spacing w:line="360" w:lineRule="auto"/>
        <w:jc w:val="both"/>
        <w:rPr>
          <w:rFonts w:ascii="Sylfaen" w:hAnsi="Sylfaen"/>
          <w:sz w:val="24"/>
          <w:szCs w:val="24"/>
          <w:rPrChange w:id="1778" w:author="Derenik Petrosyan" w:date="2024-04-23T19:19:00Z">
            <w:rPr>
              <w:rFonts w:ascii="Sylfaen" w:eastAsia="Arial" w:hAnsi="Sylfaen" w:cs="Arial"/>
              <w:sz w:val="24"/>
              <w:szCs w:val="24"/>
            </w:rPr>
          </w:rPrChange>
        </w:rPr>
        <w:pPrChange w:id="1779" w:author="Derenik Petrosyan" w:date="2024-04-23T19:15:00Z">
          <w:pPr>
            <w:spacing w:line="360" w:lineRule="auto"/>
            <w:jc w:val="both"/>
          </w:pPr>
        </w:pPrChange>
      </w:pPr>
      <w:ins w:id="1780" w:author="Derenik Petrosyan" w:date="2024-04-23T19:15:00Z">
        <w:r w:rsidRPr="00815432">
          <w:rPr>
            <w:rFonts w:ascii="Sylfaen" w:hAnsi="Sylfaen"/>
            <w:sz w:val="24"/>
            <w:szCs w:val="24"/>
            <w:rPrChange w:id="1781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2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4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7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6" w:author="Derenik Petrosyan" w:date="2024-04-23T19:15:00Z">
              <w:rPr>
                <w:lang w:val="en-US"/>
              </w:rPr>
            </w:rPrChange>
          </w:rPr>
          <w:t>ճկունություն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8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8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0" w:author="Derenik Petrosyan" w:date="2024-04-23T19:15:00Z">
              <w:rPr>
                <w:lang w:val="en-US"/>
              </w:rPr>
            </w:rPrChange>
          </w:rPr>
          <w:t>մասշտաբայնություն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91" w:author="Derenik Petrosyan" w:date="2024-04-23T19:19:00Z">
              <w:rPr>
                <w:lang w:val="en-US"/>
              </w:rPr>
            </w:rPrChange>
          </w:rPr>
          <w:t xml:space="preserve">**.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2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793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4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6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7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8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0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801" w:author="Derenik Petrosyan" w:date="2024-04-23T19:19:00Z">
              <w:rPr>
                <w:lang w:val="en-US"/>
              </w:rPr>
            </w:rPrChange>
          </w:rPr>
          <w:t xml:space="preserve"> 100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2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8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4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8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6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80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8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0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0" w:author="Derenik Petrosyan" w:date="2024-04-23T19:15:00Z">
              <w:rPr>
                <w:lang w:val="en-US"/>
              </w:rPr>
            </w:rPrChange>
          </w:rPr>
          <w:t>յուրաքանչյուր</w:t>
        </w:r>
        <w:proofErr w:type="spellEnd"/>
        <w:r w:rsidRPr="00815432">
          <w:rPr>
            <w:rFonts w:ascii="Sylfaen" w:hAnsi="Sylfaen"/>
            <w:sz w:val="24"/>
            <w:szCs w:val="24"/>
            <w:rPrChange w:id="181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2" w:author="Derenik Petrosyan" w:date="2024-04-23T19:15:00Z">
              <w:rPr>
                <w:lang w:val="en-US"/>
              </w:rPr>
            </w:rPrChange>
          </w:rPr>
          <w:t>միավորի</w:t>
        </w:r>
        <w:proofErr w:type="spellEnd"/>
        <w:r w:rsidRPr="00815432">
          <w:rPr>
            <w:rFonts w:ascii="Sylfaen" w:hAnsi="Sylfaen"/>
            <w:sz w:val="24"/>
            <w:szCs w:val="24"/>
            <w:rPrChange w:id="181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4" w:author="Derenik Petrosyan" w:date="2024-04-23T19:15:00Z">
              <w:rPr>
                <w:lang w:val="en-US"/>
              </w:rPr>
            </w:rPrChange>
          </w:rPr>
          <w:t>տարածքում</w:t>
        </w:r>
        <w:proofErr w:type="spellEnd"/>
        <w:r w:rsidRPr="00815432">
          <w:rPr>
            <w:rFonts w:ascii="Sylfaen" w:hAnsi="Sylfaen"/>
            <w:sz w:val="24"/>
            <w:szCs w:val="24"/>
            <w:rPrChange w:id="181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6" w:author="Derenik Petrosyan" w:date="2024-04-23T19:15:00Z">
              <w:rPr>
                <w:lang w:val="en-US"/>
              </w:rPr>
            </w:rPrChange>
          </w:rPr>
          <w:t>համեմատած</w:t>
        </w:r>
        <w:proofErr w:type="spellEnd"/>
        <w:r w:rsidRPr="00815432">
          <w:rPr>
            <w:rFonts w:ascii="Sylfaen" w:hAnsi="Sylfaen"/>
            <w:sz w:val="24"/>
            <w:szCs w:val="24"/>
            <w:rPrChange w:id="1817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8" w:author="Derenik Petrosyan" w:date="2024-04-23T19:15:00Z">
              <w:rPr>
                <w:lang w:val="en-US"/>
              </w:rPr>
            </w:rPrChange>
          </w:rPr>
          <w:t>ցանցերի</w:t>
        </w:r>
        <w:proofErr w:type="spellEnd"/>
        <w:r w:rsidRPr="00815432">
          <w:rPr>
            <w:rFonts w:ascii="Sylfaen" w:hAnsi="Sylfaen"/>
            <w:sz w:val="24"/>
            <w:szCs w:val="24"/>
            <w:rPrChange w:id="1819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820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82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2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2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4" w:author="Derenik Petrosyan" w:date="2024-04-23T19:15:00Z">
              <w:rPr>
                <w:lang w:val="en-US"/>
              </w:rPr>
            </w:rPrChange>
          </w:rPr>
          <w:t>կազմակերպություններին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82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6" w:author="Derenik Petrosyan" w:date="2024-04-23T19:15:00Z">
              <w:rPr>
                <w:lang w:val="en-US"/>
              </w:rPr>
            </w:rPrChange>
          </w:rPr>
          <w:t>տրամադրում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2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28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0" w:author="Derenik Petrosyan" w:date="2024-04-23T19:15:00Z">
              <w:rPr>
                <w:lang w:val="en-US"/>
              </w:rPr>
            </w:rPrChange>
          </w:rPr>
          <w:t>ճկուն</w:t>
        </w:r>
        <w:proofErr w:type="spellEnd"/>
        <w:r w:rsidRPr="00815432">
          <w:rPr>
            <w:rFonts w:ascii="Sylfaen" w:hAnsi="Sylfaen"/>
            <w:sz w:val="24"/>
            <w:szCs w:val="24"/>
            <w:rPrChange w:id="183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3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3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4" w:author="Derenik Petrosyan" w:date="2024-04-23T19:15:00Z">
              <w:rPr>
                <w:lang w:val="en-US"/>
              </w:rPr>
            </w:rPrChange>
          </w:rPr>
          <w:t>մասշտաբային</w:t>
        </w:r>
        <w:proofErr w:type="spellEnd"/>
        <w:r w:rsidRPr="00815432">
          <w:rPr>
            <w:rFonts w:ascii="Sylfaen" w:hAnsi="Sylfaen"/>
            <w:sz w:val="24"/>
            <w:szCs w:val="24"/>
            <w:rPrChange w:id="183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6" w:author="Derenik Petrosyan" w:date="2024-04-23T19:15:00Z">
              <w:rPr>
                <w:lang w:val="en-US"/>
              </w:rPr>
            </w:rPrChange>
          </w:rPr>
          <w:t>կապի</w:t>
        </w:r>
        <w:proofErr w:type="spellEnd"/>
        <w:r w:rsidRPr="00815432">
          <w:rPr>
            <w:rFonts w:ascii="Sylfaen" w:hAnsi="Sylfaen"/>
            <w:sz w:val="24"/>
            <w:szCs w:val="24"/>
            <w:rPrChange w:id="183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8" w:author="Derenik Petrosyan" w:date="2024-04-23T19:15:00Z">
              <w:rPr>
                <w:lang w:val="en-US"/>
              </w:rPr>
            </w:rPrChange>
          </w:rPr>
          <w:t>տարբերակներ</w:t>
        </w:r>
        <w:proofErr w:type="spellEnd"/>
        <w:r w:rsidRPr="00815432">
          <w:rPr>
            <w:rFonts w:ascii="Sylfaen" w:hAnsi="Sylfaen"/>
            <w:sz w:val="24"/>
            <w:szCs w:val="24"/>
            <w:rPrChange w:id="1839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0" w:author="Derenik Petrosyan" w:date="2024-04-23T19:15:00Z">
              <w:rPr>
                <w:lang w:val="en-US"/>
              </w:rPr>
            </w:rPrChange>
          </w:rPr>
          <w:t>Անկախ</w:t>
        </w:r>
        <w:proofErr w:type="spellEnd"/>
        <w:r w:rsidRPr="00815432">
          <w:rPr>
            <w:rFonts w:ascii="Sylfaen" w:hAnsi="Sylfaen"/>
            <w:sz w:val="24"/>
            <w:szCs w:val="24"/>
            <w:rPrChange w:id="184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2" w:author="Derenik Petrosyan" w:date="2024-04-23T19:15:00Z">
              <w:rPr>
                <w:lang w:val="en-US"/>
              </w:rPr>
            </w:rPrChange>
          </w:rPr>
          <w:t>նրանից</w:t>
        </w:r>
        <w:proofErr w:type="spellEnd"/>
        <w:r w:rsidRPr="00815432">
          <w:rPr>
            <w:rFonts w:ascii="Sylfaen" w:hAnsi="Sylfaen"/>
            <w:sz w:val="24"/>
            <w:szCs w:val="24"/>
            <w:rPrChange w:id="1843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4" w:author="Derenik Petrosyan" w:date="2024-04-23T19:15:00Z">
              <w:rPr>
                <w:lang w:val="en-US"/>
              </w:rPr>
            </w:rPrChange>
          </w:rPr>
          <w:t>թե</w:t>
        </w:r>
        <w:proofErr w:type="spellEnd"/>
        <w:r w:rsidRPr="00815432">
          <w:rPr>
            <w:rFonts w:ascii="Sylfaen" w:hAnsi="Sylfaen"/>
            <w:sz w:val="24"/>
            <w:szCs w:val="24"/>
            <w:rPrChange w:id="18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6" w:author="Derenik Petrosyan" w:date="2024-04-23T19:15:00Z">
              <w:rPr>
                <w:lang w:val="en-US"/>
              </w:rPr>
            </w:rPrChange>
          </w:rPr>
          <w:t>դա</w:t>
        </w:r>
        <w:proofErr w:type="spellEnd"/>
        <w:r w:rsidRPr="00815432">
          <w:rPr>
            <w:rFonts w:ascii="Sylfaen" w:hAnsi="Sylfaen"/>
            <w:sz w:val="24"/>
            <w:szCs w:val="24"/>
            <w:rPrChange w:id="184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8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8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0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8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2" w:author="Derenik Petrosyan" w:date="2024-04-23T19:15:00Z">
              <w:rPr>
                <w:lang w:val="en-US"/>
              </w:rPr>
            </w:rPrChange>
          </w:rPr>
          <w:t>տասնյակ</w:t>
        </w:r>
        <w:proofErr w:type="spellEnd"/>
        <w:r w:rsidRPr="00815432">
          <w:rPr>
            <w:rFonts w:ascii="Sylfaen" w:hAnsi="Sylfaen"/>
            <w:sz w:val="24"/>
            <w:szCs w:val="24"/>
            <w:rPrChange w:id="18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4" w:author="Derenik Petrosyan" w:date="2024-04-23T19:15:00Z">
              <w:rPr>
                <w:lang w:val="en-US"/>
              </w:rPr>
            </w:rPrChange>
          </w:rPr>
          <w:t>սենսորների</w:t>
        </w:r>
        <w:proofErr w:type="spellEnd"/>
        <w:r w:rsidRPr="00815432">
          <w:rPr>
            <w:rFonts w:ascii="Sylfaen" w:hAnsi="Sylfaen"/>
            <w:sz w:val="24"/>
            <w:szCs w:val="24"/>
            <w:rPrChange w:id="18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6" w:author="Derenik Petrosyan" w:date="2024-04-23T19:15:00Z">
              <w:rPr>
                <w:lang w:val="en-US"/>
              </w:rPr>
            </w:rPrChange>
          </w:rPr>
          <w:t>միացում</w:t>
        </w:r>
        <w:proofErr w:type="spellEnd"/>
        <w:r w:rsidRPr="00815432">
          <w:rPr>
            <w:rFonts w:ascii="Sylfaen" w:hAnsi="Sylfaen"/>
            <w:sz w:val="24"/>
            <w:szCs w:val="24"/>
            <w:rPrChange w:id="185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58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0" w:author="Derenik Petrosyan" w:date="2024-04-23T19:15:00Z">
              <w:rPr>
                <w:lang w:val="en-US"/>
              </w:rPr>
            </w:rPrChange>
          </w:rPr>
          <w:t>փոքր</w:t>
        </w:r>
        <w:proofErr w:type="spellEnd"/>
        <w:r w:rsidRPr="00815432">
          <w:rPr>
            <w:rFonts w:ascii="Sylfaen" w:hAnsi="Sylfaen"/>
            <w:sz w:val="24"/>
            <w:szCs w:val="24"/>
            <w:rPrChange w:id="18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2" w:author="Derenik Petrosyan" w:date="2024-04-23T19:15:00Z">
              <w:rPr>
                <w:lang w:val="en-US"/>
              </w:rPr>
            </w:rPrChange>
          </w:rPr>
          <w:t>գործարանում</w:t>
        </w:r>
        <w:proofErr w:type="spellEnd"/>
        <w:r w:rsidRPr="00815432">
          <w:rPr>
            <w:rFonts w:ascii="Sylfaen" w:hAnsi="Sylfaen"/>
            <w:sz w:val="24"/>
            <w:szCs w:val="24"/>
            <w:rPrChange w:id="18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4" w:author="Derenik Petrosyan" w:date="2024-04-23T19:15:00Z">
              <w:rPr>
                <w:lang w:val="en-US"/>
              </w:rPr>
            </w:rPrChange>
          </w:rPr>
          <w:t>կամ</w:t>
        </w:r>
        <w:proofErr w:type="spellEnd"/>
        <w:r w:rsidRPr="00815432">
          <w:rPr>
            <w:rFonts w:ascii="Sylfaen" w:hAnsi="Sylfaen"/>
            <w:sz w:val="24"/>
            <w:szCs w:val="24"/>
            <w:rPrChange w:id="186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6" w:author="Derenik Petrosyan" w:date="2024-04-23T19:15:00Z">
              <w:rPr>
                <w:lang w:val="en-US"/>
              </w:rPr>
            </w:rPrChange>
          </w:rPr>
          <w:t>հազարավոր</w:t>
        </w:r>
        <w:proofErr w:type="spellEnd"/>
        <w:r w:rsidRPr="00815432">
          <w:rPr>
            <w:rFonts w:ascii="Sylfaen" w:hAnsi="Sylfaen"/>
            <w:sz w:val="24"/>
            <w:szCs w:val="24"/>
            <w:rPrChange w:id="186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8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0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8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2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4" w:author="Derenik Petrosyan" w:date="2024-04-23T19:15:00Z">
              <w:rPr>
                <w:lang w:val="en-US"/>
              </w:rPr>
            </w:rPrChange>
          </w:rPr>
          <w:t>համալիրում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7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6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8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8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8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0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8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2" w:author="Derenik Petrosyan" w:date="2024-04-23T19:15:00Z">
              <w:rPr>
                <w:lang w:val="en-US"/>
              </w:rPr>
            </w:rPrChange>
          </w:rPr>
          <w:t>մեծացնել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8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4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885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6" w:author="Derenik Petrosyan" w:date="2024-04-23T19:15:00Z">
              <w:rPr>
                <w:lang w:val="en-US"/>
              </w:rPr>
            </w:rPrChange>
          </w:rPr>
          <w:t>լուծումները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87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8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9" w:author="Derenik Petrosyan" w:date="2024-04-23T19:15:00Z">
              <w:rPr>
                <w:lang w:val="en-US"/>
              </w:rPr>
            </w:rPrChange>
          </w:rPr>
          <w:t>բավարարելու</w:t>
        </w:r>
        <w:proofErr w:type="spellEnd"/>
        <w:r w:rsidRPr="00815432">
          <w:rPr>
            <w:rFonts w:ascii="Sylfaen" w:hAnsi="Sylfaen"/>
            <w:sz w:val="24"/>
            <w:szCs w:val="24"/>
            <w:rPrChange w:id="189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1" w:author="Derenik Petrosyan" w:date="2024-04-23T19:15:00Z">
              <w:rPr>
                <w:lang w:val="en-US"/>
              </w:rPr>
            </w:rPrChange>
          </w:rPr>
          <w:t>զարգացող</w:t>
        </w:r>
        <w:proofErr w:type="spellEnd"/>
        <w:r w:rsidRPr="00815432">
          <w:rPr>
            <w:rFonts w:ascii="Sylfaen" w:hAnsi="Sylfaen"/>
            <w:sz w:val="24"/>
            <w:szCs w:val="24"/>
            <w:rPrChange w:id="18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3" w:author="Derenik Petrosyan" w:date="2024-04-23T19:15:00Z">
              <w:rPr>
                <w:lang w:val="en-US"/>
              </w:rPr>
            </w:rPrChange>
          </w:rPr>
          <w:t>կարիքները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94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6" w:author="Derenik Petrosyan" w:date="2024-04-23T19:15:00Z">
              <w:rPr>
                <w:lang w:val="en-US"/>
              </w:rPr>
            </w:rPrChange>
          </w:rPr>
          <w:t>ապահովելով</w:t>
        </w:r>
        <w:proofErr w:type="spellEnd"/>
        <w:r w:rsidRPr="00815432">
          <w:rPr>
            <w:rFonts w:ascii="Sylfaen" w:hAnsi="Sylfaen"/>
            <w:sz w:val="24"/>
            <w:szCs w:val="24"/>
            <w:rPrChange w:id="18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8" w:author="Derenik Petrosyan" w:date="2024-04-23T19:15:00Z">
              <w:rPr>
                <w:lang w:val="en-US"/>
              </w:rPr>
            </w:rPrChange>
          </w:rPr>
          <w:t>անխափան</w:t>
        </w:r>
        <w:proofErr w:type="spellEnd"/>
        <w:r w:rsidRPr="00815432">
          <w:rPr>
            <w:rFonts w:ascii="Sylfaen" w:hAnsi="Sylfaen"/>
            <w:sz w:val="24"/>
            <w:szCs w:val="24"/>
            <w:rPrChange w:id="18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900" w:author="Derenik Petrosyan" w:date="2024-04-23T19:15:00Z">
              <w:rPr>
                <w:lang w:val="en-US"/>
              </w:rPr>
            </w:rPrChange>
          </w:rPr>
          <w:t>կապ</w:t>
        </w:r>
        <w:proofErr w:type="spellEnd"/>
        <w:r w:rsidRPr="00815432">
          <w:rPr>
            <w:rFonts w:ascii="Sylfaen" w:hAnsi="Sylfaen"/>
            <w:sz w:val="24"/>
            <w:szCs w:val="24"/>
            <w:rPrChange w:id="190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90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9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904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905" w:author="Derenik Petrosyan" w:date="2024-04-23T19:19:00Z">
              <w:rPr>
                <w:lang w:val="en-US"/>
              </w:rPr>
            </w:rPrChange>
          </w:rPr>
          <w:t>:</w:t>
        </w:r>
      </w:ins>
    </w:p>
    <w:bookmarkStart w:id="1906" w:name="_Toc164793640"/>
    <w:p w14:paraId="1C0E9DDA" w14:textId="171502A6" w:rsidR="00E4298E" w:rsidRPr="00DC2830" w:rsidRDefault="00757412" w:rsidP="006A73AB">
      <w:pPr>
        <w:pStyle w:val="Heading2"/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907" w:author="Derenik Petrosyan" w:date="2024-04-23T19:22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3.2 </w:t>
          </w:r>
          <w:ins w:id="1908" w:author="Derenik Petrosyan" w:date="2024-04-21T22:36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Գեր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հուսալի ցածր 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հապաղումներով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 հաղորդակցությունը (URLLC)</w:t>
            </w:r>
          </w:ins>
          <w:del w:id="1909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Տեխնիկական նկատառումներ 5G-IIoT ինտեգրման համար</w:delText>
            </w:r>
          </w:del>
        </w:sdtContent>
      </w:sdt>
      <w:bookmarkEnd w:id="1906"/>
    </w:p>
    <w:p w14:paraId="77CA79CD" w14:textId="4753DC43" w:rsidR="00E4298E" w:rsidRPr="00B97CF2" w:rsidDel="006A73AB" w:rsidRDefault="001C781D">
      <w:pPr>
        <w:spacing w:line="360" w:lineRule="auto"/>
        <w:jc w:val="both"/>
        <w:rPr>
          <w:del w:id="1910" w:author="Derenik Petrosyan" w:date="2024-04-21T22:36:00Z"/>
          <w:rFonts w:ascii="Sylfaen" w:eastAsia="Arial" w:hAnsi="Sylfaen" w:cs="Arial"/>
          <w:sz w:val="24"/>
          <w:szCs w:val="24"/>
          <w:rPrChange w:id="1911" w:author="Derenik Petrosyan" w:date="2024-04-23T19:35:00Z">
            <w:rPr>
              <w:del w:id="1912" w:author="Derenik Petrosyan" w:date="2024-04-21T22:36:00Z"/>
              <w:rFonts w:ascii="Sylfaen" w:eastAsia="Arial" w:hAnsi="Sylfaen" w:cs="Arial"/>
              <w:sz w:val="24"/>
              <w:szCs w:val="24"/>
            </w:rPr>
          </w:rPrChange>
        </w:rPr>
      </w:pPr>
      <w:ins w:id="1913" w:author="Derenik Petrosyan" w:date="2024-04-23T19:22:00Z">
        <w:r w:rsidRPr="00B97CF2">
          <w:rPr>
            <w:rFonts w:ascii="Sylfaen" w:eastAsia="Arial" w:hAnsi="Sylfaen" w:cs="Arial"/>
            <w:sz w:val="24"/>
            <w:szCs w:val="24"/>
            <w:rPrChange w:id="1914" w:author="Derenik Petrosyan" w:date="2024-04-23T19:35:00Z">
              <w:rPr>
                <w:rFonts w:ascii="Sylfaen" w:eastAsia="Arial" w:hAnsi="Sylfaen" w:cs="Arial"/>
                <w:sz w:val="24"/>
                <w:szCs w:val="24"/>
                <w:lang w:val="en-US"/>
              </w:rPr>
            </w:rPrChange>
          </w:rPr>
          <w:t xml:space="preserve">3.2.1 </w:t>
        </w:r>
      </w:ins>
    </w:p>
    <w:p w14:paraId="7CA05FB6" w14:textId="77777777" w:rsidR="006A73AB" w:rsidRPr="00DC2830" w:rsidRDefault="006A73AB" w:rsidP="00F26AD1">
      <w:pPr>
        <w:spacing w:line="360" w:lineRule="auto"/>
        <w:jc w:val="both"/>
        <w:rPr>
          <w:ins w:id="1915" w:author="Derenik Petrosyan" w:date="2024-04-23T19:21:00Z"/>
          <w:rFonts w:ascii="Sylfaen" w:eastAsia="Arial" w:hAnsi="Sylfaen" w:cs="Arial"/>
          <w:sz w:val="24"/>
          <w:szCs w:val="24"/>
        </w:rPr>
      </w:pPr>
    </w:p>
    <w:p w14:paraId="2DAFA3DC" w14:textId="32C4490D" w:rsidR="00E4298E" w:rsidRPr="00DC2830" w:rsidDel="00AB7B4E" w:rsidRDefault="00757412">
      <w:pPr>
        <w:spacing w:line="360" w:lineRule="auto"/>
        <w:jc w:val="both"/>
        <w:rPr>
          <w:del w:id="1916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17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Content>
          <w:customXmlDelRangeEnd w:id="1917"/>
          <w:del w:id="1918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Ավելի խորը ուսումնասիրեք 5G ցանցերը IIoT-ի հետ ինտեգրելու տեխնիկական նկատառումները , ներառյալ՝</w:delText>
            </w:r>
          </w:del>
          <w:customXmlDelRangeStart w:id="1919" w:author="Derenik Petrosyan" w:date="2024-04-21T22:36:00Z"/>
        </w:sdtContent>
      </w:sdt>
      <w:customXmlDelRangeEnd w:id="1919"/>
    </w:p>
    <w:p w14:paraId="462E0876" w14:textId="56FFC2F7" w:rsidR="00E4298E" w:rsidRPr="00DC2830" w:rsidDel="00AB7B4E" w:rsidRDefault="00757412">
      <w:pPr>
        <w:spacing w:line="360" w:lineRule="auto"/>
        <w:jc w:val="both"/>
        <w:rPr>
          <w:del w:id="1920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21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Content>
          <w:customXmlDelRangeEnd w:id="1921"/>
          <w:del w:id="1922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delText>
            </w:r>
          </w:del>
          <w:customXmlDelRangeStart w:id="1923" w:author="Derenik Petrosyan" w:date="2024-04-21T22:36:00Z"/>
        </w:sdtContent>
      </w:sdt>
      <w:customXmlDelRangeEnd w:id="1923"/>
    </w:p>
    <w:p w14:paraId="6F077307" w14:textId="0AC5296B" w:rsidR="00E4298E" w:rsidRPr="00DC2830" w:rsidDel="00AB7B4E" w:rsidRDefault="00757412">
      <w:pPr>
        <w:spacing w:line="360" w:lineRule="auto"/>
        <w:jc w:val="both"/>
        <w:rPr>
          <w:del w:id="1924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25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Content>
          <w:customXmlDelRangeEnd w:id="1925"/>
          <w:del w:id="1926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էկոհամակարգերում տարասեռ սարքերի, սենսորների և հարթակների միջև անխափան հաղորդակցության և ինտեգրման համար :</w:delText>
            </w:r>
          </w:del>
          <w:customXmlDelRangeStart w:id="1927" w:author="Derenik Petrosyan" w:date="2024-04-21T22:36:00Z"/>
        </w:sdtContent>
      </w:sdt>
      <w:customXmlDelRangeEnd w:id="1927"/>
    </w:p>
    <w:p w14:paraId="0BD4BD6C" w14:textId="6B839FB5" w:rsidR="00E4298E" w:rsidRPr="00DC2830" w:rsidDel="00AB7B4E" w:rsidRDefault="00757412">
      <w:pPr>
        <w:spacing w:line="360" w:lineRule="auto"/>
        <w:jc w:val="both"/>
        <w:rPr>
          <w:del w:id="1928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29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Content>
          <w:customXmlDelRangeEnd w:id="1929"/>
          <w:del w:id="1930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delText>
            </w:r>
          </w:del>
          <w:customXmlDelRangeStart w:id="1931" w:author="Derenik Petrosyan" w:date="2024-04-21T22:36:00Z"/>
        </w:sdtContent>
      </w:sdt>
      <w:customXmlDelRangeEnd w:id="1931"/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32" w:name="_Toc164793641"/>
    <w:p w14:paraId="18CF6D4B" w14:textId="3460EFDB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3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3.3 </w:t>
          </w:r>
          <w:ins w:id="1934" w:author="Derenik Petrosyan" w:date="2024-04-21T22:37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Զ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>անգվածային մեքենայական տիպի հաղորդակցությունը (mMTC),</w:t>
            </w:r>
          </w:ins>
          <w:del w:id="1935" w:author="Derenik Petrosyan" w:date="2024-04-21T22:37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Ցանցի ճարտարապետության և տեղակայման նկատառումներ</w:delText>
            </w:r>
          </w:del>
        </w:sdtContent>
      </w:sdt>
      <w:bookmarkEnd w:id="1932"/>
    </w:p>
    <w:p w14:paraId="68A0A3CB" w14:textId="00C2F729" w:rsidR="00E4298E" w:rsidRPr="00BE2C29" w:rsidDel="002B6DB0" w:rsidRDefault="00E4298E">
      <w:pPr>
        <w:spacing w:line="360" w:lineRule="auto"/>
        <w:jc w:val="both"/>
        <w:rPr>
          <w:del w:id="1936" w:author="Derenik Petrosyan" w:date="2024-04-21T22:37:00Z"/>
          <w:rFonts w:ascii="Sylfaen" w:eastAsia="Arial" w:hAnsi="Sylfaen" w:cs="Arial"/>
          <w:sz w:val="24"/>
          <w:szCs w:val="24"/>
          <w:rPrChange w:id="1937" w:author="Derenik Petrosyan" w:date="2024-04-23T19:27:00Z">
            <w:rPr>
              <w:del w:id="1938" w:author="Derenik Petrosyan" w:date="2024-04-21T22:37:00Z"/>
              <w:rFonts w:ascii="Sylfaen" w:eastAsia="Arial" w:hAnsi="Sylfaen" w:cs="Arial"/>
              <w:sz w:val="24"/>
              <w:szCs w:val="24"/>
            </w:rPr>
          </w:rPrChange>
        </w:rPr>
      </w:pPr>
    </w:p>
    <w:p w14:paraId="3014D5BC" w14:textId="5ED675A6" w:rsidR="00B97CF2" w:rsidRDefault="00BE2C29" w:rsidP="00027596">
      <w:pPr>
        <w:pStyle w:val="Heading3"/>
        <w:rPr>
          <w:rFonts w:ascii="Sylfaen" w:hAnsi="Sylfaen" w:cs="Times New Roman"/>
          <w:lang w:val="hy-AM"/>
        </w:rPr>
      </w:pPr>
      <w:bookmarkStart w:id="1939" w:name="_Toc164793642"/>
      <w:ins w:id="1940" w:author="Derenik Petrosyan" w:date="2024-04-23T19:26:00Z">
        <w:r w:rsidRPr="00BE2C29">
          <w:rPr>
            <w:rFonts w:ascii="Sylfaen" w:hAnsi="Sylfaen"/>
            <w:lang w:val="hy-AM"/>
            <w:rPrChange w:id="1941" w:author="Derenik Petrosyan" w:date="2024-04-23T19:27:00Z">
              <w:rPr>
                <w:rFonts w:ascii="Sylfaen" w:hAnsi="Sylfaen"/>
                <w:lang w:val="hy-AM"/>
              </w:rPr>
            </w:rPrChange>
          </w:rPr>
          <w:t>3</w:t>
        </w:r>
        <w:r w:rsidRPr="00BE2C29">
          <w:rPr>
            <w:rFonts w:ascii="Times New Roman" w:hAnsi="Times New Roman" w:cs="Times New Roman"/>
            <w:lang w:val="hy-AM"/>
            <w:rPrChange w:id="1942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․</w:t>
        </w:r>
        <w:r w:rsidRPr="00BE2C29">
          <w:rPr>
            <w:rFonts w:ascii="Sylfaen" w:hAnsi="Sylfaen" w:cs="Times New Roman"/>
            <w:lang w:val="hy-AM"/>
            <w:rPrChange w:id="1943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3</w:t>
        </w:r>
        <w:r w:rsidRPr="00BE2C29">
          <w:rPr>
            <w:rFonts w:ascii="Times New Roman" w:hAnsi="Times New Roman" w:cs="Times New Roman"/>
            <w:lang w:val="hy-AM"/>
            <w:rPrChange w:id="1944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․</w:t>
        </w:r>
        <w:r w:rsidRPr="00BE2C29">
          <w:rPr>
            <w:rFonts w:ascii="Sylfaen" w:hAnsi="Sylfaen" w:cs="Times New Roman"/>
            <w:lang w:val="hy-AM"/>
            <w:rPrChange w:id="1945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 xml:space="preserve">1 </w:t>
        </w:r>
        <w:r w:rsidRPr="00BE2C29">
          <w:rPr>
            <w:rFonts w:ascii="Sylfaen" w:hAnsi="Sylfaen" w:cs="Times New Roman"/>
            <w:lang w:val="hy-AM"/>
            <w:rPrChange w:id="1946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mMTC-ի ակնարկ</w:t>
        </w:r>
      </w:ins>
      <w:bookmarkEnd w:id="1939"/>
      <w:customXmlDelRangeStart w:id="1947" w:author="Derenik Petrosyan" w:date="2024-04-21T22:37:00Z"/>
      <w:sdt>
        <w:sdtPr>
          <w:rPr>
            <w:rFonts w:ascii="Sylfaen" w:hAnsi="Sylfaen"/>
            <w:rPrChange w:id="1948" w:author="Derenik Petrosyan" w:date="2024-04-23T19:27:00Z">
              <w:rPr>
                <w:rFonts w:ascii="Sylfaen" w:hAnsi="Sylfaen"/>
              </w:rPr>
            </w:rPrChange>
          </w:rPr>
          <w:tag w:val="goog_rdk_53"/>
          <w:id w:val="1993371547"/>
        </w:sdtPr>
        <w:sdtContent>
          <w:customXmlDelRangeEnd w:id="1947"/>
          <w:del w:id="1949" w:author="Derenik Petrosyan" w:date="2024-04-21T22:37:00Z">
            <w:r w:rsidR="0059570A" w:rsidRPr="00BE2C29" w:rsidDel="00CE7F18">
              <w:rPr>
                <w:rFonts w:ascii="Sylfaen" w:eastAsia="Tahoma" w:hAnsi="Sylfaen" w:cs="Tahoma"/>
                <w:rPrChange w:id="1950" w:author="Derenik Petrosyan" w:date="2024-04-23T19:27:00Z">
                  <w:rPr>
                    <w:rFonts w:ascii="Sylfaen" w:eastAsia="Tahoma" w:hAnsi="Sylfaen" w:cs="Tahoma"/>
                  </w:rPr>
                </w:rPrChange>
              </w:rPr>
              <w:delText>Քննարկեք ցանցի ճարտարապետությունը և տեղակայման նկատառումները 5G-ով միացված IIoT տեղակայումների համար, ներառյալ.</w:delText>
            </w:r>
          </w:del>
          <w:customXmlDelRangeStart w:id="1951" w:author="Derenik Petrosyan" w:date="2024-04-21T22:37:00Z"/>
        </w:sdtContent>
      </w:sdt>
      <w:customXmlDelRangeEnd w:id="1951"/>
    </w:p>
    <w:p w14:paraId="7CD7D949" w14:textId="77777777" w:rsidR="003A6BFC" w:rsidRPr="003A6BFC" w:rsidDel="00BE2C29" w:rsidRDefault="003A6BFC" w:rsidP="003A6BFC">
      <w:pPr>
        <w:rPr>
          <w:del w:id="1952" w:author="Derenik Petrosyan" w:date="2024-04-21T22:37:00Z"/>
          <w:rFonts w:asciiTheme="minorHAnsi" w:hAnsiTheme="minorHAnsi"/>
          <w:lang w:val="hy-AM"/>
        </w:rPr>
      </w:pPr>
    </w:p>
    <w:p w14:paraId="3A57420F" w14:textId="17C79680" w:rsidR="002C5BBB" w:rsidRPr="002C5BBB" w:rsidRDefault="002C5BBB" w:rsidP="002C5BBB">
      <w:pPr>
        <w:pStyle w:val="Heading3"/>
        <w:rPr>
          <w:ins w:id="1953" w:author="Derenik Petrosyan" w:date="2024-04-23T19:34:00Z"/>
          <w:rFonts w:asciiTheme="minorHAnsi" w:hAnsiTheme="minorHAnsi"/>
          <w:lang w:val="hy-AM"/>
          <w:rPrChange w:id="1954" w:author="Derenik Petrosyan" w:date="2024-04-23T19:34:00Z">
            <w:rPr>
              <w:ins w:id="1955" w:author="Derenik Petrosyan" w:date="2024-04-23T19:34:00Z"/>
            </w:rPr>
          </w:rPrChange>
        </w:rPr>
        <w:pPrChange w:id="1956" w:author="Derenik Petrosyan" w:date="2024-04-23T19:34:00Z">
          <w:pPr/>
        </w:pPrChange>
      </w:pPr>
      <w:bookmarkStart w:id="1957" w:name="_Toc164793643"/>
      <w:ins w:id="1958" w:author="Derenik Petrosyan" w:date="2024-04-23T19:34:00Z">
        <w:r>
          <w:rPr>
            <w:rFonts w:asciiTheme="minorHAnsi" w:hAnsiTheme="minorHAnsi"/>
            <w:lang w:val="hy-AM"/>
          </w:rPr>
          <w:t xml:space="preserve">3․3․2 </w:t>
        </w:r>
        <w:r w:rsidR="00B97CF2" w:rsidRPr="00B97CF2">
          <w:rPr>
            <w:rFonts w:asciiTheme="minorHAnsi" w:hAnsiTheme="minorHAnsi"/>
            <w:lang w:val="hy-AM"/>
          </w:rPr>
          <w:t>Ծրագրեր արդյունաբերական IoT ինտեգրման մեջ</w:t>
        </w:r>
        <w:bookmarkEnd w:id="1957"/>
      </w:ins>
    </w:p>
    <w:p w14:paraId="261968F6" w14:textId="24ADCD47" w:rsidR="002C5BBB" w:rsidRDefault="00755192" w:rsidP="002C5BBB">
      <w:pPr>
        <w:rPr>
          <w:lang w:val="hy-AM"/>
        </w:rPr>
      </w:pPr>
      <w:r>
        <w:rPr>
          <w:lang w:val="hy-AM"/>
        </w:rPr>
        <w:t xml:space="preserve"> </w:t>
      </w:r>
    </w:p>
    <w:p w14:paraId="6EA727C0" w14:textId="77777777" w:rsidR="003A6BFC" w:rsidRPr="003A6BFC" w:rsidRDefault="00755192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="003A6BFC" w:rsidRPr="003A6BFC">
        <w:rPr>
          <w:rFonts w:ascii="Sylfaen" w:hAnsi="Sylfaen"/>
          <w:sz w:val="24"/>
          <w:szCs w:val="24"/>
          <w:lang w:val="hy-AM"/>
        </w:rPr>
        <w:t>mMTC-ն արդյունաբերական կազմակերպություններին հնարավորություն է տալիս տեղակայել սենսորների, ակտուատորների և արդյունաբերական սարքավորումների խիտ ցանցեր՝ հեշտացնելով իրական ժամանակի մոնիտորինգը, վերահսկումը և գործընթացների և գործառնությունների օպտիմալացումը: Արդյունաբերական պարամետրերում mMTC-ի որոշ հիմնական կիրառություններ ներառում են.</w:t>
      </w:r>
    </w:p>
    <w:p w14:paraId="1DACEBDC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0DE11B2F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**Smart Factory**. mMTC-ն հնարավորություն է տալիս սենսորների և ակտուատորների տեղակայումը արտադրական ձեռնարկություններում, ինչը թույլ է տալիս իրական ժամանակում վերահսկել սարքավորումների աշխատանքը, արտադրական գործընթացները և շրջակա միջավայրի պայմանները: Սա հնարավորություն է տալիս կանխատեսելի սպասարկում, ակտիվ օպտիմիզացում և արտադրության հարմարվողական ռազմավարություններ՝ բարձրացնելով արդյունավետությունն ու արտադրողականությունը խելացի գործարաններում:</w:t>
      </w:r>
    </w:p>
    <w:p w14:paraId="0FDC9FC3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DE9AC79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**Խելացի Ցանց**. mMTC-ն հեշտացնում է սենսորների և խելացի հաշվիչների ինտեգրումը էլեկտրական ցանցերում՝ թույլ տալով կոմունալ ծառայություններին վերահսկել էներգիայի սպառումը, հայտնաբերել անսարքությունները և կառավարել բաշխված էներգիայի ռեսուրսները իրական ժամանակում: Սա թույլ է տալիս ավելի արդյունավետ էներգիայի բաշխում, բարելավված ցանցի հուսալիություն և վերականգնվող էներգիայի աղբյուրների ուժեղացված ինտեգրում՝ նպաստելով ավելի կայուն էներգետիկ համակարգի անցմանը:</w:t>
      </w:r>
    </w:p>
    <w:p w14:paraId="288A4D04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C58958F" w14:textId="5CB948A0" w:rsidR="00755192" w:rsidRPr="003A6BFC" w:rsidRDefault="003A6BFC" w:rsidP="003A6BFC">
      <w:pPr>
        <w:spacing w:line="360" w:lineRule="auto"/>
        <w:jc w:val="both"/>
        <w:rPr>
          <w:ins w:id="1959" w:author="Derenik Petrosyan" w:date="2024-04-23T19:34:00Z"/>
          <w:rFonts w:ascii="Sylfaen" w:hAnsi="Sylfaen"/>
          <w:sz w:val="24"/>
          <w:szCs w:val="24"/>
          <w:lang w:val="hy-AM"/>
          <w:rPrChange w:id="1960" w:author="Derenik Petrosyan" w:date="2024-04-23T19:34:00Z">
            <w:rPr>
              <w:ins w:id="1961" w:author="Derenik Petrosyan" w:date="2024-04-23T19:34:00Z"/>
              <w:rFonts w:ascii="Sylfaen" w:eastAsia="Arial" w:hAnsi="Sylfaen" w:cs="Arial"/>
              <w:sz w:val="24"/>
              <w:szCs w:val="24"/>
            </w:rPr>
          </w:rPrChange>
        </w:rPr>
      </w:pPr>
      <w:r w:rsidRPr="003A6BFC">
        <w:rPr>
          <w:rFonts w:ascii="Sylfaen" w:hAnsi="Sylfaen"/>
          <w:sz w:val="24"/>
          <w:szCs w:val="24"/>
          <w:lang w:val="hy-AM"/>
        </w:rPr>
        <w:t>- **Ակտիվների կառավարում**. mMTC-ն կազմակերպություններին հնարավորություն է տալիս հետևել և կառավարել ակտիվներն ու գույքագրումը իրական ժամանակում՝ նվազեցնելով գույքագրման ծախսերը, նվազագույնի հասցնելով կորուստները և բարելավելով ակտիվների օգտագործումը: Ներկառուցված սենսորներով և կապակցման հնարավորություններով IoT սարքեր տեղակայելով՝ կազմակերպությունները կարող են վերահսկել ակտիվների գտնվելու վայրը, վիճակը և կարգավիճակը իրենց կյանքի ցիկլի ընթացքում՝ օպտիմալացնելով ռեսուրսների բաշխումը և պարզեցնելով գործողությունները:</w:t>
      </w:r>
    </w:p>
    <w:p w14:paraId="36D9219B" w14:textId="77777777" w:rsidR="00E4298E" w:rsidRDefault="00E4298E" w:rsidP="003A6BFC">
      <w:pPr>
        <w:spacing w:line="360" w:lineRule="auto"/>
        <w:rPr>
          <w:rFonts w:ascii="Sylfaen" w:eastAsia="Arial" w:hAnsi="Sylfaen" w:cs="Arial"/>
          <w:sz w:val="24"/>
          <w:szCs w:val="24"/>
        </w:rPr>
      </w:pPr>
    </w:p>
    <w:p w14:paraId="520CC988" w14:textId="45E5E45D" w:rsidR="003A6BFC" w:rsidRDefault="003A6BFC" w:rsidP="003A6BFC">
      <w:pPr>
        <w:pStyle w:val="Heading3"/>
        <w:rPr>
          <w:rFonts w:ascii="Times New Roman" w:eastAsia="Arial" w:hAnsi="Times New Roman" w:cs="Times New Roman"/>
          <w:lang w:val="hy-AM"/>
        </w:rPr>
      </w:pPr>
      <w:bookmarkStart w:id="1962" w:name="_Toc164793644"/>
      <w:r>
        <w:rPr>
          <w:rFonts w:ascii="Sylfaen" w:eastAsia="Arial" w:hAnsi="Sylfaen" w:cs="Arial"/>
          <w:lang w:val="hy-AM"/>
        </w:rPr>
        <w:t>3</w:t>
      </w:r>
      <w:r>
        <w:rPr>
          <w:rFonts w:ascii="Times New Roman" w:eastAsia="Arial" w:hAnsi="Times New Roman" w:cs="Times New Roman"/>
          <w:lang w:val="hy-AM"/>
        </w:rPr>
        <w:t xml:space="preserve">․3․3 </w:t>
      </w:r>
      <w:r w:rsidR="003D1A18" w:rsidRPr="003D1A18">
        <w:rPr>
          <w:rFonts w:ascii="Times New Roman" w:eastAsia="Arial" w:hAnsi="Times New Roman" w:cs="Times New Roman"/>
          <w:lang w:val="hy-AM"/>
        </w:rPr>
        <w:t>mMTC-ի առավելությունները IIoT ինտեգրման մեջ</w:t>
      </w:r>
      <w:bookmarkEnd w:id="1962"/>
    </w:p>
    <w:p w14:paraId="5B56ECE3" w14:textId="30CA9728" w:rsidR="003D1A18" w:rsidRDefault="003D1A18" w:rsidP="003D1A18">
      <w:pPr>
        <w:rPr>
          <w:lang w:val="hy-AM"/>
        </w:rPr>
      </w:pPr>
      <w:r>
        <w:rPr>
          <w:lang w:val="hy-AM"/>
        </w:rPr>
        <w:tab/>
      </w:r>
    </w:p>
    <w:p w14:paraId="03AEBB38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Pr="004B41C4">
        <w:rPr>
          <w:rFonts w:ascii="Sylfaen" w:hAnsi="Sylfaen"/>
          <w:sz w:val="24"/>
          <w:szCs w:val="24"/>
          <w:lang w:val="hy-AM"/>
        </w:rPr>
        <w:t>mMTC-ի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6150FC0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AE18A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**Scalable Connectivity**. mMTC-ն արդյունաբերական կազմակերպություններին հնարավորություն է տալիս միացնել հսկայական թվով IoT սարքեր և սենսորներ՝ թույլ տալով խիտ ցանցեր տեղակայել հազարավոր կամ նույնիսկ միլիոնավոր միացված սարքերով: Այս մասշտաբային կապի հնարավորությունը էական է IIoT հավելվածների համար, որոնք պահանջում են սենսորների և ակտուատորների լայնածավալ տեղակայում արդյունաբերական օբյեկտներում և ենթակառուցվածքներում:</w:t>
      </w:r>
    </w:p>
    <w:p w14:paraId="398E618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263F50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**Իրական ժամանակի մոնիտորինգ և վերահսկում**. mMTC-ն հեշտացնում է իրական ժամանակի մոնիտորինգը, վերահսկումը և օպտիմիզացումը արդյունաբերական միջավայրերում գործընթացների և գործողությունների համար: IoT սարքերի համար անխափան կապ ապահովելով, mMTC-ն կազմակերպություններին հնարավորություն է տալիս հավաքել և վերլուծել տվյալները իրական ժամանակում՝ թույլ տալով ակտիվ որոշումներ կայացնել, կանխատեսելի սպասարկում և հարմարվողական վերահսկման ռազմավարություններ:</w:t>
      </w:r>
    </w:p>
    <w:p w14:paraId="660318E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FDE44C9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**Ավելացված արդյունավետություն և արտադրողականություն**. mMTC-ն արդյունաբերական կազմակերպություններին հնարավորություն է տալիս բարելավել արդյունավետությունն ու արտադրողականությունը՝ օպտիմալացնելով ռեսուրսների բաշխումը, նվազագույնի հասցնելով պարապուրդը և նվազեցնելով գործառնական ծախսերը: Օգտագործելով իրական ժամանակի տվյալները IoT սարքերից՝ կազմակերպությունները կարող են բացահայտել անարդյունավետությունները, պարզեցնել աշխատանքային հոսքերը և օպտիմալացնել գործընթացները՝ հանգեցնելով բարելավված կատարողականության և մրցունակության:</w:t>
      </w:r>
    </w:p>
    <w:p w14:paraId="2D018CB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4777EAB5" w14:textId="2F801D13" w:rsidR="003D1A18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  <w:rPrChange w:id="1963" w:author="Derenik Petrosyan" w:date="2024-04-23T19:31:00Z">
            <w:rPr>
              <w:rFonts w:ascii="Sylfaen" w:eastAsia="Arial" w:hAnsi="Sylfaen" w:cs="Arial"/>
              <w:sz w:val="24"/>
              <w:szCs w:val="24"/>
            </w:rPr>
          </w:rPrChange>
        </w:rPr>
      </w:pPr>
      <w:r w:rsidRPr="004B41C4">
        <w:rPr>
          <w:rFonts w:ascii="Sylfaen" w:hAnsi="Sylfaen"/>
          <w:sz w:val="24"/>
          <w:szCs w:val="24"/>
          <w:lang w:val="hy-AM"/>
        </w:rPr>
        <w:t>Ամփոփելով, Massive Machine-Type Communication-ը (mMTC) 5G տեխնոլոգիայի առանցքային հենասյունն է, որը թույլ է տալիս անխափան միացում արդյունաբերական միջավայրում հսկայական թվով IoT սարքերի և սենսորների համար: Տրամադրելով մասշտաբային կապ, իրական ժամանակի մոնիտորինգ և բարելավված արդյունավետություն՝ mMTC-ն արդյունաբերական կազմակերպություններին հնարավորություն է տալիս բացելու նոր հնարավորություններ Արդյունաբերական Ինտերնետ Իրերի (IIoT) էկոհամակարգում նորարարության, օպտիմալացման և աճի համար:</w:t>
      </w:r>
    </w:p>
    <w:bookmarkStart w:id="1964" w:name="_Toc164793645"/>
    <w:p w14:paraId="42EB0DC7" w14:textId="3556860A" w:rsidR="00E4298E" w:rsidRPr="00DC2830" w:rsidRDefault="00757412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65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964"/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6" w:name="_Toc164793646"/>
    <w:p w14:paraId="130774A2" w14:textId="23F78B9B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6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966"/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8" w:name="_Toc164793647"/>
    <w:p w14:paraId="739DBD1D" w14:textId="37381A6A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6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968"/>
    </w:p>
    <w:p w14:paraId="056CFA66" w14:textId="52884645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70" w:name="_Toc164793648"/>
    <w:p w14:paraId="58C4C9DA" w14:textId="49958A44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7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970"/>
    </w:p>
    <w:p w14:paraId="1080A250" w14:textId="26F2E791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72" w:name="_Toc164793649"/>
    <w:p w14:paraId="6B7E9783" w14:textId="56279EFC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7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972"/>
    </w:p>
    <w:p w14:paraId="72877778" w14:textId="5CB924B4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74" w:name="_Toc164793650"/>
    <w:p w14:paraId="46450919" w14:textId="690E742B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7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974"/>
    </w:p>
    <w:p w14:paraId="617AE50A" w14:textId="4B33CB5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76" w:name="_Toc164793651"/>
    <w:p w14:paraId="305952C9" w14:textId="330D6E6F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7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976"/>
    </w:p>
    <w:p w14:paraId="6DC9B478" w14:textId="7899D4B6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8" w:name="_Toc164793652"/>
    <w:p w14:paraId="776F8CBF" w14:textId="79BFCA1F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978"/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0" w:name="_Toc164793653"/>
    <w:p w14:paraId="3CE11530" w14:textId="1B393272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8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980"/>
    </w:p>
    <w:p w14:paraId="21F6A6CF" w14:textId="168BD9DB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82" w:name="_Toc164793654"/>
    <w:p w14:paraId="1797099B" w14:textId="3D39F6AF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8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982"/>
    </w:p>
    <w:p w14:paraId="18583230" w14:textId="248A214D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84" w:name="_Toc164793655"/>
    <w:p w14:paraId="6F568290" w14:textId="6A032A82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8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984"/>
    </w:p>
    <w:p w14:paraId="64DBBFE7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986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987" w:name="_Toc164793656"/>
    <w:p w14:paraId="76BA7DD5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8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987"/>
    </w:p>
    <w:p w14:paraId="6B7A4CA3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89" w:name="_Toc164793657"/>
    <w:p w14:paraId="6458FE65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9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989"/>
    </w:p>
    <w:p w14:paraId="45245EC7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1" w:name="_Toc164793658"/>
    <w:p w14:paraId="15952270" w14:textId="77777777" w:rsidR="00E4298E" w:rsidRPr="00DC2830" w:rsidRDefault="00757412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92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991"/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3" w:name="_Toc164793659"/>
    <w:p w14:paraId="419081D7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993"/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5" w:name="_Toc164793660"/>
    <w:p w14:paraId="14A301C3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9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995"/>
    </w:p>
    <w:p w14:paraId="4C874292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7" w:name="_Toc164793661"/>
    <w:p w14:paraId="50DBB050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199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997"/>
    </w:p>
    <w:p w14:paraId="1707C003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9" w:name="_Toc164793662"/>
    <w:p w14:paraId="70D3354D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999"/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1" w:name="_Toc164793663"/>
    <w:p w14:paraId="25473C58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0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2001"/>
    </w:p>
    <w:p w14:paraId="38E2B18B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3" w:name="_Toc164793664"/>
    <w:p w14:paraId="0B190C53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2003"/>
    </w:p>
    <w:p w14:paraId="5AFA7E94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5" w:name="_Toc164793665"/>
    <w:p w14:paraId="0B01D4D1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2005"/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7" w:name="_Toc164793666"/>
    <w:p w14:paraId="300480F9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0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2007"/>
    </w:p>
    <w:p w14:paraId="37D4B05E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9" w:name="_Toc164793667"/>
    <w:p w14:paraId="1C83DFB1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1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2009"/>
    </w:p>
    <w:p w14:paraId="0A294FA9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1" w:name="_Toc164793668"/>
    <w:p w14:paraId="0ADD6C92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2011"/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3" w:name="_Toc164793669"/>
    <w:p w14:paraId="2E29DF06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1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2013"/>
    </w:p>
    <w:p w14:paraId="175DA38D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5" w:name="_Toc164793670"/>
    <w:p w14:paraId="15A2A2B9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1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2015"/>
    </w:p>
    <w:p w14:paraId="1B495D9D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7" w:name="_Toc164793671"/>
    <w:p w14:paraId="5347D1D1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2017"/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9" w:name="_Toc164793672"/>
    <w:p w14:paraId="4AFFAD4E" w14:textId="77777777" w:rsidR="00E4298E" w:rsidRPr="00DC2830" w:rsidRDefault="00757412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2020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2019"/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1" w:name="_Toc164793673"/>
    <w:p w14:paraId="51A3937E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2021"/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3" w:name="_Toc164793674"/>
    <w:p w14:paraId="340CA219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2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2023"/>
    </w:p>
    <w:p w14:paraId="63B36A27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5" w:name="_Toc164793675"/>
    <w:p w14:paraId="0D779EF7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2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2025"/>
    </w:p>
    <w:p w14:paraId="411A327C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7" w:name="_Toc164793676"/>
    <w:p w14:paraId="648E156F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2027"/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9" w:name="_Toc164793677"/>
    <w:p w14:paraId="5BF566C3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3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2029"/>
    </w:p>
    <w:p w14:paraId="7074247F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1" w:name="_Toc164793678"/>
    <w:p w14:paraId="1CFBC3FE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3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2031"/>
    </w:p>
    <w:p w14:paraId="019AA937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3" w:name="_Toc164793679"/>
    <w:p w14:paraId="14CDA287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2033"/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5" w:name="_Toc164793680"/>
    <w:p w14:paraId="5CCB7FD0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3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2035"/>
    </w:p>
    <w:p w14:paraId="05F327EB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7" w:name="_Toc164793681"/>
    <w:p w14:paraId="61A41064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3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2037"/>
    </w:p>
    <w:p w14:paraId="6E15A93D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9" w:name="_Toc164793682"/>
    <w:p w14:paraId="3ADDB93A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4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2039"/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41" w:name="_Toc164793683"/>
    <w:p w14:paraId="16C52CD3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4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2041"/>
    </w:p>
    <w:p w14:paraId="2555662F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43" w:name="_Toc164793684"/>
    <w:p w14:paraId="566708B0" w14:textId="77777777" w:rsidR="00E4298E" w:rsidRPr="00DC2830" w:rsidRDefault="00757412">
      <w:pPr>
        <w:pStyle w:val="Heading3"/>
        <w:spacing w:line="360" w:lineRule="auto"/>
        <w:rPr>
          <w:rFonts w:ascii="Sylfaen" w:eastAsia="Arial" w:hAnsi="Sylfaen" w:cs="Arial"/>
        </w:rPr>
        <w:pPrChange w:id="204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2043"/>
    </w:p>
    <w:p w14:paraId="49C51B55" w14:textId="77777777" w:rsidR="00E4298E" w:rsidRPr="00DC2830" w:rsidRDefault="0075741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45" w:name="_Toc164793685"/>
    <w:p w14:paraId="565D6A86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4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2045"/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47" w:name="_Toc164793686"/>
    <w:p w14:paraId="47C44458" w14:textId="77777777" w:rsidR="00E4298E" w:rsidRPr="00DC2830" w:rsidRDefault="00757412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2048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2047"/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49" w:name="_Toc164793687"/>
    <w:p w14:paraId="4B6449F5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5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2049"/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51" w:name="_Toc164793688"/>
    <w:p w14:paraId="6CE65D68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5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2051"/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53" w:name="_Toc164793689"/>
    <w:p w14:paraId="16B1EDC9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5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2053"/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75741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55" w:name="_Toc164793690"/>
    <w:p w14:paraId="72F63FAD" w14:textId="77777777" w:rsidR="00E4298E" w:rsidRPr="00DC2830" w:rsidRDefault="00757412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5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2055"/>
    </w:p>
    <w:p w14:paraId="6BF5CFD3" w14:textId="77777777" w:rsidR="00E4298E" w:rsidRDefault="00E4298E" w:rsidP="00F26AD1">
      <w:pPr>
        <w:spacing w:line="360" w:lineRule="auto"/>
        <w:jc w:val="both"/>
        <w:rPr>
          <w:ins w:id="2057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2058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59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2060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2061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62" w:author="Derenik Petrosyan" w:date="2024-04-16T14:15:00Z">
          <w:pPr>
            <w:spacing w:line="240" w:lineRule="auto"/>
            <w:jc w:val="both"/>
          </w:pPr>
        </w:pPrChange>
      </w:pPr>
      <w:ins w:id="2063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64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206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2066" w:author="Derenik Petrosyan" w:date="2024-04-15T12:16:00Z" w:name="move164075808"/>
      <w:moveTo w:id="2067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6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70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72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73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207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75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2066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757412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>
      <w:pPr>
        <w:spacing w:line="360" w:lineRule="auto"/>
        <w:jc w:val="both"/>
        <w:rPr>
          <w:ins w:id="2076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>
      <w:pPr>
        <w:spacing w:line="360" w:lineRule="auto"/>
        <w:jc w:val="both"/>
        <w:rPr>
          <w:ins w:id="2077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>
      <w:pPr>
        <w:spacing w:line="360" w:lineRule="auto"/>
        <w:jc w:val="both"/>
        <w:rPr>
          <w:ins w:id="2078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>
      <w:pPr>
        <w:spacing w:line="360" w:lineRule="auto"/>
        <w:jc w:val="both"/>
        <w:rPr>
          <w:ins w:id="2079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>
      <w:pPr>
        <w:spacing w:line="360" w:lineRule="auto"/>
        <w:jc w:val="both"/>
        <w:rPr>
          <w:ins w:id="2080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>
      <w:pPr>
        <w:spacing w:line="360" w:lineRule="auto"/>
        <w:jc w:val="both"/>
        <w:rPr>
          <w:ins w:id="2081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>
      <w:pPr>
        <w:spacing w:line="360" w:lineRule="auto"/>
        <w:jc w:val="both"/>
        <w:rPr>
          <w:ins w:id="2082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2083" w:name="_Toc16479369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2084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2083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Content>
            <w:p w14:paraId="1D27F966" w14:textId="77777777" w:rsidR="00DD7E97" w:rsidRDefault="00263BA6">
              <w:pPr>
                <w:spacing w:line="360" w:lineRule="auto"/>
                <w:rPr>
                  <w:noProof/>
                </w:rPr>
                <w:pPrChange w:id="2085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sz w:val="24"/>
                        <w:szCs w:val="24"/>
                        <w:lang w:val="hy-AM"/>
                      </w:rPr>
                      <w:pPrChange w:id="2086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2087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2088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2089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2090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lastRenderedPageBreak/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2091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>
              <w:pPr>
                <w:spacing w:line="360" w:lineRule="auto"/>
                <w:divId w:val="2115636928"/>
                <w:rPr>
                  <w:rFonts w:eastAsia="Times New Roman"/>
                  <w:noProof/>
                </w:rPr>
                <w:pPrChange w:id="2092" w:author="Derenik Petrosyan" w:date="2024-04-16T14:15:00Z">
                  <w:pPr>
                    <w:divId w:val="2115636928"/>
                  </w:pPr>
                </w:pPrChange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2093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8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143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380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558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616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617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022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043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058" w:author="Derenik Petrosyan" w:date="2024-04-21T11:13:00Z" w:initials="DP">
    <w:p w14:paraId="1DD0DBCD" w14:textId="78D05B37" w:rsidR="00E9088D" w:rsidRPr="00E9088D" w:rsidRDefault="00E9088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>Կարևոր կետ որը նախկինում չէի գրել</w:t>
      </w:r>
    </w:p>
  </w:comment>
  <w:comment w:id="1091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136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147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170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4" w:history="1">
        <w:r w:rsidRPr="0031403E">
          <w:rPr>
            <w:rStyle w:val="Hyperlink"/>
          </w:rPr>
          <w:t>https://gdpr-info.eu/</w:t>
        </w:r>
      </w:hyperlink>
    </w:p>
  </w:comment>
  <w:comment w:id="1175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5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1DD0DBCD" w15:done="0"/>
  <w15:commentEx w15:paraId="5B6C9511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29CF7372" w16cex:dateUtc="2024-04-21T07:13:00Z"/>
  <w16cex:commentExtensible w16cex:durableId="73F029D5" w16cex:dateUtc="2024-04-15T08:30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1DD0DBCD" w16cid:durableId="29CF7372"/>
  <w16cid:commentId w16cid:paraId="5B6C9511" w16cid:durableId="73F029D5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EE533" w14:textId="77777777" w:rsidR="00056A53" w:rsidRDefault="00056A53" w:rsidP="00E57159">
      <w:pPr>
        <w:spacing w:after="0" w:line="240" w:lineRule="auto"/>
      </w:pPr>
      <w:r>
        <w:separator/>
      </w:r>
    </w:p>
  </w:endnote>
  <w:endnote w:type="continuationSeparator" w:id="0">
    <w:p w14:paraId="38DEB3D6" w14:textId="77777777" w:rsidR="00056A53" w:rsidRDefault="00056A53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63479FF8-DF65-4BF2-90DB-9E729FF96634}"/>
    <w:embedBold r:id="rId2" w:fontKey="{FEA3C4F4-D500-401E-A879-A861E47F4CE2}"/>
    <w:embedItalic r:id="rId3" w:fontKey="{20188480-76E1-4186-BD38-B52A388C5F77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4" w:fontKey="{73B10743-314D-4F52-93CB-A36061DE244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7E9C732-934B-4AD1-91C7-C19D45FEE0AB}"/>
    <w:embedItalic r:id="rId6" w:fontKey="{2F3AC767-C42D-4C48-BC5B-05A6320F21BE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A342952B-BF1C-48EF-9143-3850A687C8BE}"/>
    <w:embedBold r:id="rId8" w:fontKey="{DC9FAA65-A1CF-4932-A712-27DB8211F32C}"/>
    <w:embedItalic r:id="rId9" w:fontKey="{7EF0EF45-CC1D-427D-A34B-5DBE6688301D}"/>
    <w:embedBoldItalic r:id="rId10" w:fontKey="{00844E8B-A241-4A8B-8501-4A3030518C3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6A0EA46-0523-4E9C-BBD1-84DF32C12A32}"/>
    <w:embedBold r:id="rId12" w:fontKey="{17A7C227-B23A-4114-A058-6377F148357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661E0EC-9459-4CC9-8E11-425A090F3ED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8862E45F-9A2F-4978-8126-4597C65FC4B4}"/>
    <w:embedBold r:id="rId15" w:fontKey="{D5BD3569-DC0C-44D5-9BD9-7158B7FEE131}"/>
    <w:embedBoldItalic r:id="rId16" w:fontKey="{EA1B37EC-43CB-4E52-A65E-BAEFEEA0B99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E5AE6" w14:textId="77777777" w:rsidR="00056A53" w:rsidRDefault="00056A53" w:rsidP="00E57159">
      <w:pPr>
        <w:spacing w:after="0" w:line="240" w:lineRule="auto"/>
      </w:pPr>
      <w:r>
        <w:separator/>
      </w:r>
    </w:p>
  </w:footnote>
  <w:footnote w:type="continuationSeparator" w:id="0">
    <w:p w14:paraId="67F4C0C2" w14:textId="77777777" w:rsidR="00056A53" w:rsidRDefault="00056A53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233F1"/>
    <w:rsid w:val="00027596"/>
    <w:rsid w:val="00056A53"/>
    <w:rsid w:val="00061961"/>
    <w:rsid w:val="00065223"/>
    <w:rsid w:val="00080F64"/>
    <w:rsid w:val="000877EA"/>
    <w:rsid w:val="000B2C74"/>
    <w:rsid w:val="000B7D7B"/>
    <w:rsid w:val="000C2831"/>
    <w:rsid w:val="000C3BAE"/>
    <w:rsid w:val="000C674C"/>
    <w:rsid w:val="000F00DF"/>
    <w:rsid w:val="000F4995"/>
    <w:rsid w:val="00111CDA"/>
    <w:rsid w:val="00145CCD"/>
    <w:rsid w:val="00164DFA"/>
    <w:rsid w:val="00167845"/>
    <w:rsid w:val="001803F9"/>
    <w:rsid w:val="00191646"/>
    <w:rsid w:val="001B5FE3"/>
    <w:rsid w:val="001C781D"/>
    <w:rsid w:val="001D2A07"/>
    <w:rsid w:val="001F28DF"/>
    <w:rsid w:val="002165CC"/>
    <w:rsid w:val="002213B9"/>
    <w:rsid w:val="0024122B"/>
    <w:rsid w:val="00263BA6"/>
    <w:rsid w:val="00296C59"/>
    <w:rsid w:val="002A0068"/>
    <w:rsid w:val="002B6DB0"/>
    <w:rsid w:val="002C0B61"/>
    <w:rsid w:val="002C5BBB"/>
    <w:rsid w:val="002D497D"/>
    <w:rsid w:val="002D6339"/>
    <w:rsid w:val="003012F0"/>
    <w:rsid w:val="0030539B"/>
    <w:rsid w:val="0031394C"/>
    <w:rsid w:val="00345BBA"/>
    <w:rsid w:val="00353022"/>
    <w:rsid w:val="00365502"/>
    <w:rsid w:val="003727EC"/>
    <w:rsid w:val="00387245"/>
    <w:rsid w:val="003A5B3B"/>
    <w:rsid w:val="003A6BFC"/>
    <w:rsid w:val="003B4B45"/>
    <w:rsid w:val="003D1A18"/>
    <w:rsid w:val="003D5B81"/>
    <w:rsid w:val="003E5135"/>
    <w:rsid w:val="003F6438"/>
    <w:rsid w:val="00402A57"/>
    <w:rsid w:val="00406AA7"/>
    <w:rsid w:val="004237D8"/>
    <w:rsid w:val="00427A06"/>
    <w:rsid w:val="0043674A"/>
    <w:rsid w:val="00440322"/>
    <w:rsid w:val="00444B6D"/>
    <w:rsid w:val="00461AD7"/>
    <w:rsid w:val="0046672F"/>
    <w:rsid w:val="00474608"/>
    <w:rsid w:val="00495345"/>
    <w:rsid w:val="004B25EE"/>
    <w:rsid w:val="004B41C4"/>
    <w:rsid w:val="004B4847"/>
    <w:rsid w:val="00514BE7"/>
    <w:rsid w:val="005628DA"/>
    <w:rsid w:val="00567C51"/>
    <w:rsid w:val="0059570A"/>
    <w:rsid w:val="005A04D2"/>
    <w:rsid w:val="005A333E"/>
    <w:rsid w:val="005C094E"/>
    <w:rsid w:val="005C681F"/>
    <w:rsid w:val="005E1308"/>
    <w:rsid w:val="005E1569"/>
    <w:rsid w:val="005E7E0B"/>
    <w:rsid w:val="005F2AA8"/>
    <w:rsid w:val="0060168F"/>
    <w:rsid w:val="00605B84"/>
    <w:rsid w:val="006210B6"/>
    <w:rsid w:val="0062125D"/>
    <w:rsid w:val="00636AC3"/>
    <w:rsid w:val="00637B01"/>
    <w:rsid w:val="006436B2"/>
    <w:rsid w:val="00646F91"/>
    <w:rsid w:val="006477A4"/>
    <w:rsid w:val="006478C4"/>
    <w:rsid w:val="00672CA2"/>
    <w:rsid w:val="00692F01"/>
    <w:rsid w:val="006A4528"/>
    <w:rsid w:val="006A73AB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340D1"/>
    <w:rsid w:val="00746EB7"/>
    <w:rsid w:val="00750985"/>
    <w:rsid w:val="00755192"/>
    <w:rsid w:val="00757412"/>
    <w:rsid w:val="00771F30"/>
    <w:rsid w:val="0079051F"/>
    <w:rsid w:val="0079105D"/>
    <w:rsid w:val="00796B8E"/>
    <w:rsid w:val="007A3D00"/>
    <w:rsid w:val="007C3808"/>
    <w:rsid w:val="007E3486"/>
    <w:rsid w:val="00803FF1"/>
    <w:rsid w:val="00815432"/>
    <w:rsid w:val="00815611"/>
    <w:rsid w:val="008318C2"/>
    <w:rsid w:val="00833B82"/>
    <w:rsid w:val="00840943"/>
    <w:rsid w:val="00857FC0"/>
    <w:rsid w:val="008744AC"/>
    <w:rsid w:val="008800AD"/>
    <w:rsid w:val="008A19CE"/>
    <w:rsid w:val="008A771E"/>
    <w:rsid w:val="008D6B65"/>
    <w:rsid w:val="00914079"/>
    <w:rsid w:val="00932B87"/>
    <w:rsid w:val="00981B53"/>
    <w:rsid w:val="00984C8F"/>
    <w:rsid w:val="009B0ECF"/>
    <w:rsid w:val="009C238D"/>
    <w:rsid w:val="009C62F6"/>
    <w:rsid w:val="009D7710"/>
    <w:rsid w:val="009E23B2"/>
    <w:rsid w:val="00A06C20"/>
    <w:rsid w:val="00A34401"/>
    <w:rsid w:val="00A36BB8"/>
    <w:rsid w:val="00A457F1"/>
    <w:rsid w:val="00A55A70"/>
    <w:rsid w:val="00A62B16"/>
    <w:rsid w:val="00A6558D"/>
    <w:rsid w:val="00A6677D"/>
    <w:rsid w:val="00A667C0"/>
    <w:rsid w:val="00A858DE"/>
    <w:rsid w:val="00A86B5E"/>
    <w:rsid w:val="00AA12B6"/>
    <w:rsid w:val="00AA4DF5"/>
    <w:rsid w:val="00AB7B4E"/>
    <w:rsid w:val="00AC365F"/>
    <w:rsid w:val="00AE7C3D"/>
    <w:rsid w:val="00B04F92"/>
    <w:rsid w:val="00B2665F"/>
    <w:rsid w:val="00B37E27"/>
    <w:rsid w:val="00B737E0"/>
    <w:rsid w:val="00B97CF2"/>
    <w:rsid w:val="00BB6273"/>
    <w:rsid w:val="00BD3520"/>
    <w:rsid w:val="00BD7B5C"/>
    <w:rsid w:val="00BE2658"/>
    <w:rsid w:val="00BE2C29"/>
    <w:rsid w:val="00C07338"/>
    <w:rsid w:val="00C20D0E"/>
    <w:rsid w:val="00C2735D"/>
    <w:rsid w:val="00C45B09"/>
    <w:rsid w:val="00C45D34"/>
    <w:rsid w:val="00C5054A"/>
    <w:rsid w:val="00C55063"/>
    <w:rsid w:val="00C65A52"/>
    <w:rsid w:val="00C84258"/>
    <w:rsid w:val="00C871AB"/>
    <w:rsid w:val="00C904BE"/>
    <w:rsid w:val="00C90793"/>
    <w:rsid w:val="00CC15F8"/>
    <w:rsid w:val="00CC4FDE"/>
    <w:rsid w:val="00CE7F18"/>
    <w:rsid w:val="00CF16B8"/>
    <w:rsid w:val="00D03011"/>
    <w:rsid w:val="00D03A3E"/>
    <w:rsid w:val="00D14ADE"/>
    <w:rsid w:val="00D21AFD"/>
    <w:rsid w:val="00D25005"/>
    <w:rsid w:val="00D27701"/>
    <w:rsid w:val="00D31EB9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80EFA"/>
    <w:rsid w:val="00E9088D"/>
    <w:rsid w:val="00EC418D"/>
    <w:rsid w:val="00ED03DF"/>
    <w:rsid w:val="00ED4C7F"/>
    <w:rsid w:val="00EE006F"/>
    <w:rsid w:val="00EE5E95"/>
    <w:rsid w:val="00EE7BE7"/>
    <w:rsid w:val="00F11055"/>
    <w:rsid w:val="00F142CB"/>
    <w:rsid w:val="00F26AD1"/>
    <w:rsid w:val="00F3133B"/>
    <w:rsid w:val="00F41AFB"/>
    <w:rsid w:val="00F440BE"/>
    <w:rsid w:val="00F4743A"/>
    <w:rsid w:val="00F63443"/>
    <w:rsid w:val="00F7429C"/>
    <w:rsid w:val="00F75B77"/>
    <w:rsid w:val="00F76F40"/>
    <w:rsid w:val="00F871CC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793EF7E"/>
  <w15:docId w15:val="{8D1B6879-E854-4C70-8AD6-7EC51D3C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5" Type="http://schemas.openxmlformats.org/officeDocument/2006/relationships/hyperlink" Target="https://www.ama-assn.org/practice-management/hipaa/hipaa-privacy-rule" TargetMode="External"/><Relationship Id="rId4" Type="http://schemas.openxmlformats.org/officeDocument/2006/relationships/hyperlink" Target="https://gdpr-info.eu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1788</TotalTime>
  <Pages>5</Pages>
  <Words>8942</Words>
  <Characters>50971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ICNT IChPh</dc:creator>
  <cp:keywords/>
  <dc:description/>
  <cp:lastModifiedBy>Derenik Petrosyan</cp:lastModifiedBy>
  <cp:revision>41</cp:revision>
  <dcterms:created xsi:type="dcterms:W3CDTF">2024-04-10T13:19:00Z</dcterms:created>
  <dcterms:modified xsi:type="dcterms:W3CDTF">2024-04-23T15:40:00Z</dcterms:modified>
</cp:coreProperties>
</file>