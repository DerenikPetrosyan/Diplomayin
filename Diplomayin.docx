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9B6329" w14:textId="77777777" w:rsidR="00E4298E" w:rsidRPr="00DC2830" w:rsidRDefault="0059570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rPr>
          <w:rFonts w:ascii="Sylfaen" w:hAnsi="Sylfaen"/>
          <w:color w:val="2F5496"/>
          <w:sz w:val="24"/>
          <w:szCs w:val="24"/>
        </w:rPr>
        <w:pPrChange w:id="0" w:author="Derenik Petrosyan" w:date="2024-04-16T14:15:00Z">
          <w:pPr>
            <w:keepNext/>
            <w:keepLines/>
            <w:pBdr>
              <w:top w:val="nil"/>
              <w:left w:val="nil"/>
              <w:bottom w:val="nil"/>
              <w:right w:val="nil"/>
              <w:between w:val="nil"/>
            </w:pBdr>
            <w:spacing w:before="240" w:after="0"/>
          </w:pPr>
        </w:pPrChange>
      </w:pPr>
      <w:r w:rsidRPr="00DC2830">
        <w:rPr>
          <w:rFonts w:ascii="Sylfaen" w:hAnsi="Sylfaen"/>
          <w:color w:val="2F5496"/>
          <w:sz w:val="24"/>
          <w:szCs w:val="24"/>
        </w:rPr>
        <w:t>Բովանդակությունը</w:t>
      </w:r>
    </w:p>
    <w:sdt>
      <w:sdtPr>
        <w:rPr>
          <w:rFonts w:ascii="Sylfaen" w:eastAsia="Calibri" w:hAnsi="Sylfaen" w:cs="Calibri"/>
          <w:sz w:val="24"/>
          <w:szCs w:val="24"/>
          <w:lang w:val="hy"/>
        </w:rPr>
        <w:id w:val="-683049050"/>
        <w:docPartObj>
          <w:docPartGallery w:val="Table of Contents"/>
          <w:docPartUnique/>
        </w:docPartObj>
      </w:sdtPr>
      <w:sdtEndPr>
        <w:rPr>
          <w:rFonts w:eastAsiaTheme="minorEastAsia" w:cs="Times New Roman"/>
          <w:lang w:val="en-US"/>
        </w:rPr>
      </w:sdtEndPr>
      <w:sdtContent>
        <w:p w14:paraId="19DC45C0" w14:textId="486CE58F" w:rsidR="005D2C34" w:rsidRDefault="0059570A">
          <w:pPr>
            <w:pStyle w:val="TOC1"/>
            <w:tabs>
              <w:tab w:val="left" w:pos="440"/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r w:rsidRPr="00DC2830">
            <w:rPr>
              <w:rFonts w:ascii="Sylfaen" w:hAnsi="Sylfaen"/>
              <w:sz w:val="24"/>
              <w:szCs w:val="24"/>
            </w:rPr>
            <w:fldChar w:fldCharType="begin"/>
          </w:r>
          <w:r w:rsidRPr="00DC2830">
            <w:rPr>
              <w:rFonts w:ascii="Sylfaen" w:hAnsi="Sylfaen"/>
              <w:sz w:val="24"/>
              <w:szCs w:val="24"/>
            </w:rPr>
            <w:instrText xml:space="preserve"> TOC \h \u \z \t "Heading 1,1,Heading 2,2,Heading 3,3,"</w:instrText>
          </w:r>
          <w:r w:rsidRPr="00DC2830">
            <w:rPr>
              <w:rFonts w:ascii="Sylfaen" w:hAnsi="Sylfaen"/>
              <w:sz w:val="24"/>
              <w:szCs w:val="24"/>
            </w:rPr>
            <w:fldChar w:fldCharType="separate"/>
          </w:r>
          <w:hyperlink w:anchor="_Toc165229598" w:history="1">
            <w:r w:rsidR="005D2C34" w:rsidRPr="00ED0FEB">
              <w:rPr>
                <w:rStyle w:val="Hyperlink"/>
                <w:rFonts w:ascii="Sylfaen" w:eastAsia="Arial" w:hAnsi="Sylfaen" w:cs="Arial"/>
                <w:bCs/>
                <w:noProof/>
              </w:rPr>
              <w:t>1.</w:t>
            </w:r>
            <w:r w:rsidR="005D2C34">
              <w:rPr>
                <w:rFonts w:asciiTheme="minorHAnsi" w:hAnsiTheme="minorHAnsi" w:cstheme="minorBidi"/>
                <w:noProof/>
              </w:rPr>
              <w:tab/>
            </w:r>
            <w:r w:rsidR="005D2C34" w:rsidRPr="00ED0FEB">
              <w:rPr>
                <w:rStyle w:val="Hyperlink"/>
                <w:rFonts w:ascii="Sylfaen" w:eastAsia="Tahoma" w:hAnsi="Sylfaen" w:cs="Tahoma"/>
                <w:bCs/>
                <w:noProof/>
              </w:rPr>
              <w:t xml:space="preserve">Ներածություն </w:t>
            </w:r>
            <w:r w:rsidR="005D2C34">
              <w:rPr>
                <w:noProof/>
                <w:webHidden/>
              </w:rPr>
              <w:tab/>
            </w:r>
            <w:r w:rsidR="005D2C34">
              <w:rPr>
                <w:noProof/>
                <w:webHidden/>
              </w:rPr>
              <w:fldChar w:fldCharType="begin"/>
            </w:r>
            <w:r w:rsidR="005D2C34">
              <w:rPr>
                <w:noProof/>
                <w:webHidden/>
              </w:rPr>
              <w:instrText xml:space="preserve"> PAGEREF _Toc165229598 \h </w:instrText>
            </w:r>
            <w:r w:rsidR="005D2C34">
              <w:rPr>
                <w:noProof/>
                <w:webHidden/>
              </w:rPr>
            </w:r>
            <w:r w:rsidR="005D2C34">
              <w:rPr>
                <w:noProof/>
                <w:webHidden/>
              </w:rPr>
              <w:fldChar w:fldCharType="separate"/>
            </w:r>
            <w:r w:rsidR="005D2C34">
              <w:rPr>
                <w:noProof/>
                <w:webHidden/>
              </w:rPr>
              <w:t>4</w:t>
            </w:r>
            <w:r w:rsidR="005D2C34">
              <w:rPr>
                <w:noProof/>
                <w:webHidden/>
              </w:rPr>
              <w:fldChar w:fldCharType="end"/>
            </w:r>
          </w:hyperlink>
        </w:p>
        <w:p w14:paraId="326C9504" w14:textId="57BAD8DD" w:rsidR="005D2C34" w:rsidRDefault="005D2C34">
          <w:pPr>
            <w:pStyle w:val="TOC1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5229599" w:history="1">
            <w:r w:rsidRPr="00ED0FEB">
              <w:rPr>
                <w:rStyle w:val="Hyperlink"/>
                <w:rFonts w:ascii="Sylfaen" w:eastAsia="Tahoma" w:hAnsi="Sylfaen" w:cs="Tahoma"/>
                <w:noProof/>
              </w:rPr>
              <w:t>2. Գրական ակնարկ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D921F" w14:textId="00D9AD9A" w:rsidR="005D2C34" w:rsidRDefault="005D2C34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5229600" w:history="1">
            <w:r w:rsidRPr="00ED0FEB">
              <w:rPr>
                <w:rStyle w:val="Hyperlink"/>
                <w:rFonts w:ascii="Sylfaen" w:eastAsia="Tahoma" w:hAnsi="Sylfaen" w:cs="Tahoma"/>
                <w:noProof/>
              </w:rPr>
              <w:t>2.1 Անլար կապի տեխնոլոգիաների էվոլյուցիան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FB76AB" w14:textId="1439DA87" w:rsidR="005D2C34" w:rsidRDefault="005D2C34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5229601" w:history="1">
            <w:r w:rsidRPr="00ED0FEB">
              <w:rPr>
                <w:rStyle w:val="Hyperlink"/>
                <w:rFonts w:ascii="Sylfaen" w:eastAsia="Tahoma" w:hAnsi="Sylfaen" w:cs="Tahoma"/>
                <w:noProof/>
              </w:rPr>
              <w:t>2.2 Իրերի արդյունաբերական ինտերնետի առաջացումը ( IIoT 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045BEF" w14:textId="7CF89BD7" w:rsidR="005D2C34" w:rsidRDefault="005D2C34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5229602" w:history="1">
            <w:r w:rsidRPr="00ED0FEB">
              <w:rPr>
                <w:rStyle w:val="Hyperlink"/>
                <w:rFonts w:ascii="Sylfaen" w:eastAsia="Tahoma" w:hAnsi="Sylfaen" w:cs="Tahoma"/>
                <w:noProof/>
              </w:rPr>
              <w:t>2.3 Հիմնական հասկացություններ և մարտահրավերներ 5G-IIoT ինտեգրման մեջ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47A330" w14:textId="44D4AF18" w:rsidR="005D2C34" w:rsidRDefault="005D2C34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5229603" w:history="1">
            <w:r w:rsidRPr="00ED0FEB">
              <w:rPr>
                <w:rStyle w:val="Hyperlink"/>
                <w:rFonts w:ascii="Sylfaen" w:eastAsia="Tahoma" w:hAnsi="Sylfaen" w:cs="Tahoma"/>
                <w:noProof/>
              </w:rPr>
              <w:t>2.4 5G-IIoT ինտեգրման հնարավորություններն ու առավելությունները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C273B" w14:textId="38A5173B" w:rsidR="005D2C34" w:rsidRDefault="005D2C34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5229604" w:history="1">
            <w:r w:rsidRPr="00ED0FEB">
              <w:rPr>
                <w:rStyle w:val="Hyperlink"/>
                <w:rFonts w:ascii="Sylfaen" w:eastAsia="Tahoma" w:hAnsi="Sylfaen" w:cs="Tahoma"/>
                <w:noProof/>
              </w:rPr>
              <w:t xml:space="preserve">2.5 Դեպքերի ուսումնասիրություն և օգտագործման դեպքեր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89BE28" w14:textId="1C837CDD" w:rsidR="005D2C34" w:rsidRDefault="005D2C34">
          <w:pPr>
            <w:pStyle w:val="TOC1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5229605" w:history="1">
            <w:r w:rsidRPr="00ED0FEB">
              <w:rPr>
                <w:rStyle w:val="Hyperlink"/>
                <w:rFonts w:ascii="Sylfaen" w:eastAsia="Tahoma" w:hAnsi="Sylfaen" w:cs="Tahoma"/>
                <w:noProof/>
              </w:rPr>
              <w:t>3. 5G-IIoT ինտեգրման տեխնիկական ասպեկտները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50AF18" w14:textId="1D535104" w:rsidR="005D2C34" w:rsidRDefault="005D2C34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5229606" w:history="1">
            <w:r w:rsidRPr="00ED0FEB">
              <w:rPr>
                <w:rStyle w:val="Hyperlink"/>
                <w:rFonts w:ascii="Sylfaen" w:eastAsia="Tahoma" w:hAnsi="Sylfaen" w:cs="Tahoma"/>
                <w:noProof/>
              </w:rPr>
              <w:t xml:space="preserve">3.1 Ընդլայնված շարժական լայնաշերտ </w:t>
            </w:r>
            <w:r w:rsidRPr="00ED0FEB">
              <w:rPr>
                <w:rStyle w:val="Hyperlink"/>
                <w:rFonts w:ascii="Sylfaen" w:eastAsia="Tahoma" w:hAnsi="Sylfaen" w:cs="Tahoma"/>
                <w:noProof/>
                <w:lang w:val="hy-AM"/>
              </w:rPr>
              <w:t>կապ</w:t>
            </w:r>
            <w:r w:rsidRPr="00ED0FEB">
              <w:rPr>
                <w:rStyle w:val="Hyperlink"/>
                <w:rFonts w:ascii="Sylfaen" w:eastAsia="Tahoma" w:hAnsi="Sylfaen" w:cs="Tahoma"/>
                <w:noProof/>
              </w:rPr>
              <w:t xml:space="preserve"> (eMBB)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59E5CB" w14:textId="28ED8B3D" w:rsidR="005D2C34" w:rsidRDefault="005D2C3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5229607" w:history="1">
            <w:r w:rsidRPr="00ED0FEB">
              <w:rPr>
                <w:rStyle w:val="Hyperlink"/>
                <w:rFonts w:ascii="Sylfaen" w:eastAsia="Arial" w:hAnsi="Sylfaen" w:cs="Arial"/>
                <w:noProof/>
                <w:lang w:val="hy-AM"/>
              </w:rPr>
              <w:t>3</w:t>
            </w:r>
            <w:r w:rsidRPr="00ED0FEB">
              <w:rPr>
                <w:rStyle w:val="Hyperlink"/>
                <w:rFonts w:ascii="Times New Roman" w:eastAsia="Arial" w:hAnsi="Times New Roman"/>
                <w:noProof/>
                <w:lang w:val="hy-AM"/>
              </w:rPr>
              <w:t>․1․1</w:t>
            </w:r>
            <w:r w:rsidRPr="00ED0FEB">
              <w:rPr>
                <w:rStyle w:val="Hyperlink"/>
                <w:rFonts w:ascii="Sylfaen" w:eastAsia="Arial" w:hAnsi="Sylfaen" w:cs="Arial"/>
                <w:noProof/>
              </w:rPr>
              <w:t xml:space="preserve"> eMBB-ի ակնարկ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14774" w14:textId="1B8E02D4" w:rsidR="005D2C34" w:rsidRDefault="005D2C3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5229608" w:history="1">
            <w:r w:rsidRPr="00ED0FEB">
              <w:rPr>
                <w:rStyle w:val="Hyperlink"/>
                <w:rFonts w:ascii="Sylfaen" w:eastAsia="Arial" w:hAnsi="Sylfaen" w:cs="Arial"/>
                <w:noProof/>
                <w:lang w:val="hy-AM"/>
              </w:rPr>
              <w:t>3</w:t>
            </w:r>
            <w:r w:rsidRPr="00ED0FEB">
              <w:rPr>
                <w:rStyle w:val="Hyperlink"/>
                <w:rFonts w:ascii="Times New Roman" w:eastAsia="Arial" w:hAnsi="Times New Roman"/>
                <w:noProof/>
                <w:lang w:val="hy-AM"/>
              </w:rPr>
              <w:t>․</w:t>
            </w:r>
            <w:r w:rsidRPr="00ED0FEB">
              <w:rPr>
                <w:rStyle w:val="Hyperlink"/>
                <w:rFonts w:ascii="Sylfaen" w:eastAsia="Arial" w:hAnsi="Sylfaen"/>
                <w:noProof/>
                <w:lang w:val="hy-AM"/>
              </w:rPr>
              <w:t>1</w:t>
            </w:r>
            <w:r w:rsidRPr="00ED0FEB">
              <w:rPr>
                <w:rStyle w:val="Hyperlink"/>
                <w:rFonts w:ascii="Times New Roman" w:eastAsia="Arial" w:hAnsi="Times New Roman"/>
                <w:noProof/>
                <w:lang w:val="hy-AM"/>
              </w:rPr>
              <w:t>․</w:t>
            </w:r>
            <w:r w:rsidRPr="00ED0FEB">
              <w:rPr>
                <w:rStyle w:val="Hyperlink"/>
                <w:rFonts w:ascii="Sylfaen" w:eastAsia="Arial" w:hAnsi="Sylfaen"/>
                <w:noProof/>
                <w:lang w:val="hy-AM"/>
              </w:rPr>
              <w:t>2 Ծրագրեր արդյունաբերական IoT ինտեգրման մեջ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F1B83" w14:textId="1F53D49B" w:rsidR="005D2C34" w:rsidRDefault="005D2C3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5229609" w:history="1">
            <w:r w:rsidRPr="00ED0FEB">
              <w:rPr>
                <w:rStyle w:val="Hyperlink"/>
                <w:rFonts w:ascii="Sylfaen" w:hAnsi="Sylfaen"/>
                <w:noProof/>
              </w:rPr>
              <w:t>3.1.3  eMBB-ի առավելությունները IIoT ինտեգրման մեջ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F450A" w14:textId="1517E21B" w:rsidR="005D2C34" w:rsidRDefault="005D2C34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5229610" w:history="1">
            <w:r w:rsidRPr="00ED0FEB">
              <w:rPr>
                <w:rStyle w:val="Hyperlink"/>
                <w:rFonts w:ascii="Sylfaen" w:eastAsia="Tahoma" w:hAnsi="Sylfaen" w:cs="Tahoma"/>
                <w:noProof/>
              </w:rPr>
              <w:t xml:space="preserve">3.2 </w:t>
            </w:r>
            <w:r w:rsidRPr="00ED0FEB">
              <w:rPr>
                <w:rStyle w:val="Hyperlink"/>
                <w:rFonts w:ascii="Sylfaen" w:eastAsia="Arial" w:hAnsi="Sylfaen" w:cs="Arial"/>
                <w:noProof/>
                <w:lang w:val="hy-AM"/>
              </w:rPr>
              <w:t>Գեր</w:t>
            </w:r>
            <w:r w:rsidRPr="00ED0FEB">
              <w:rPr>
                <w:rStyle w:val="Hyperlink"/>
                <w:rFonts w:ascii="Sylfaen" w:eastAsia="Arial" w:hAnsi="Sylfaen" w:cs="Arial"/>
                <w:noProof/>
              </w:rPr>
              <w:t xml:space="preserve">հուսալի ցածր </w:t>
            </w:r>
            <w:r w:rsidRPr="00ED0FEB">
              <w:rPr>
                <w:rStyle w:val="Hyperlink"/>
                <w:rFonts w:ascii="Sylfaen" w:eastAsia="Arial" w:hAnsi="Sylfaen" w:cs="Arial"/>
                <w:noProof/>
                <w:lang w:val="hy-AM"/>
              </w:rPr>
              <w:t>հապաղումներով</w:t>
            </w:r>
            <w:r w:rsidRPr="00ED0FEB">
              <w:rPr>
                <w:rStyle w:val="Hyperlink"/>
                <w:rFonts w:ascii="Sylfaen" w:eastAsia="Arial" w:hAnsi="Sylfaen" w:cs="Arial"/>
                <w:noProof/>
              </w:rPr>
              <w:t xml:space="preserve"> հաղորդակցությունը (URLLC)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838F1" w14:textId="36A02A8D" w:rsidR="005D2C34" w:rsidRDefault="005D2C3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5229611" w:history="1">
            <w:r w:rsidRPr="00ED0FEB">
              <w:rPr>
                <w:rStyle w:val="Hyperlink"/>
                <w:rFonts w:ascii="Sylfaen" w:eastAsia="Arial" w:hAnsi="Sylfaen" w:cs="Arial"/>
                <w:noProof/>
              </w:rPr>
              <w:t>3.2.1 URLLC-ի ակնարկ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D6B1D" w14:textId="73540338" w:rsidR="005D2C34" w:rsidRDefault="005D2C3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5229612" w:history="1">
            <w:r w:rsidRPr="00ED0FEB">
              <w:rPr>
                <w:rStyle w:val="Hyperlink"/>
                <w:rFonts w:ascii="Sylfaen" w:hAnsi="Sylfaen"/>
                <w:noProof/>
              </w:rPr>
              <w:t>3.2.2 Ծրագրեր արդյունաբերական IoT ինտեգրման մե</w:t>
            </w:r>
            <w:r w:rsidRPr="00ED0FEB">
              <w:rPr>
                <w:rStyle w:val="Hyperlink"/>
                <w:rFonts w:ascii="Sylfaen" w:hAnsi="Sylfaen"/>
                <w:noProof/>
                <w:lang w:val="hy-AM"/>
              </w:rPr>
              <w:t>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31126" w14:textId="7522DBE6" w:rsidR="005D2C34" w:rsidRDefault="005D2C3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5229613" w:history="1">
            <w:r w:rsidRPr="00ED0FEB">
              <w:rPr>
                <w:rStyle w:val="Hyperlink"/>
                <w:rFonts w:ascii="Sylfaen" w:hAnsi="Sylfaen"/>
                <w:noProof/>
                <w:lang w:val="hy-AM"/>
              </w:rPr>
              <w:t>3.3.3 URLLC-ի առավելությունները IIoT ինտեգրման մեջ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5C1F0" w14:textId="38442D20" w:rsidR="005D2C34" w:rsidRDefault="005D2C34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5229614" w:history="1">
            <w:r w:rsidRPr="00ED0FEB">
              <w:rPr>
                <w:rStyle w:val="Hyperlink"/>
                <w:rFonts w:ascii="Sylfaen" w:eastAsia="Tahoma" w:hAnsi="Sylfaen" w:cs="Tahoma"/>
                <w:noProof/>
              </w:rPr>
              <w:t xml:space="preserve">3.3 </w:t>
            </w:r>
            <w:r w:rsidRPr="00ED0FEB">
              <w:rPr>
                <w:rStyle w:val="Hyperlink"/>
                <w:rFonts w:ascii="Sylfaen" w:eastAsia="Arial" w:hAnsi="Sylfaen" w:cs="Arial"/>
                <w:noProof/>
                <w:lang w:val="hy-AM"/>
              </w:rPr>
              <w:t>Զ</w:t>
            </w:r>
            <w:r w:rsidRPr="00ED0FEB">
              <w:rPr>
                <w:rStyle w:val="Hyperlink"/>
                <w:rFonts w:ascii="Sylfaen" w:eastAsia="Arial" w:hAnsi="Sylfaen" w:cs="Arial"/>
                <w:noProof/>
              </w:rPr>
              <w:t>անգվածային մեքենայական տիպի հաղորդակցությունը (mMTC),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DD3A6" w14:textId="2C65D544" w:rsidR="005D2C34" w:rsidRDefault="005D2C3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5229615" w:history="1">
            <w:r w:rsidRPr="00ED0FEB">
              <w:rPr>
                <w:rStyle w:val="Hyperlink"/>
                <w:rFonts w:ascii="Sylfaen" w:hAnsi="Sylfaen"/>
                <w:noProof/>
                <w:lang w:val="hy-AM"/>
              </w:rPr>
              <w:t>3</w:t>
            </w:r>
            <w:r w:rsidRPr="00ED0FEB">
              <w:rPr>
                <w:rStyle w:val="Hyperlink"/>
                <w:rFonts w:ascii="Times New Roman" w:hAnsi="Times New Roman"/>
                <w:noProof/>
                <w:lang w:val="hy-AM"/>
              </w:rPr>
              <w:t>․</w:t>
            </w:r>
            <w:r w:rsidRPr="00ED0FEB">
              <w:rPr>
                <w:rStyle w:val="Hyperlink"/>
                <w:rFonts w:ascii="Sylfaen" w:hAnsi="Sylfaen"/>
                <w:noProof/>
                <w:lang w:val="hy-AM"/>
              </w:rPr>
              <w:t>3</w:t>
            </w:r>
            <w:r w:rsidRPr="00ED0FEB">
              <w:rPr>
                <w:rStyle w:val="Hyperlink"/>
                <w:rFonts w:ascii="Times New Roman" w:hAnsi="Times New Roman"/>
                <w:noProof/>
                <w:lang w:val="hy-AM"/>
              </w:rPr>
              <w:t>․</w:t>
            </w:r>
            <w:r w:rsidRPr="00ED0FEB">
              <w:rPr>
                <w:rStyle w:val="Hyperlink"/>
                <w:rFonts w:ascii="Sylfaen" w:hAnsi="Sylfaen"/>
                <w:noProof/>
                <w:lang w:val="hy-AM"/>
              </w:rPr>
              <w:t>1 mMTC-ի ակնարկ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D81BD" w14:textId="11A9504E" w:rsidR="005D2C34" w:rsidRDefault="005D2C3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5229616" w:history="1">
            <w:r w:rsidRPr="00ED0FEB">
              <w:rPr>
                <w:rStyle w:val="Hyperlink"/>
                <w:noProof/>
                <w:lang w:val="hy-AM"/>
              </w:rPr>
              <w:t>3․3․2 Ծրագրեր արդյունաբերական IoT ինտեգրման մեջ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70201" w14:textId="70A7C9D0" w:rsidR="005D2C34" w:rsidRDefault="005D2C3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5229617" w:history="1">
            <w:r w:rsidRPr="00ED0FEB">
              <w:rPr>
                <w:rStyle w:val="Hyperlink"/>
                <w:rFonts w:ascii="Sylfaen" w:eastAsia="Arial" w:hAnsi="Sylfaen" w:cs="Arial"/>
                <w:noProof/>
                <w:lang w:val="hy-AM"/>
              </w:rPr>
              <w:t>3</w:t>
            </w:r>
            <w:r w:rsidRPr="00ED0FEB">
              <w:rPr>
                <w:rStyle w:val="Hyperlink"/>
                <w:rFonts w:ascii="Times New Roman" w:eastAsia="Arial" w:hAnsi="Times New Roman"/>
                <w:noProof/>
                <w:lang w:val="hy-AM"/>
              </w:rPr>
              <w:t>․3․3 mMTC-ի առավելությունները IIoT ինտեգրման մեջ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94D21C" w14:textId="1465AB5A" w:rsidR="005D2C34" w:rsidRDefault="005D2C34">
          <w:pPr>
            <w:pStyle w:val="TOC1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5229618" w:history="1">
            <w:r w:rsidRPr="00ED0FEB">
              <w:rPr>
                <w:rStyle w:val="Hyperlink"/>
                <w:rFonts w:ascii="Sylfaen" w:eastAsia="Tahoma" w:hAnsi="Sylfaen" w:cs="Tahoma"/>
                <w:noProof/>
              </w:rPr>
              <w:t>4. 5G-IIoT ինտեգրման մարտահրավերներն ու հնարավորությունները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D254E" w14:textId="193B4534" w:rsidR="005D2C34" w:rsidRDefault="005D2C34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5229619" w:history="1">
            <w:r w:rsidRPr="00ED0FEB">
              <w:rPr>
                <w:rStyle w:val="Hyperlink"/>
                <w:rFonts w:ascii="Sylfaen" w:eastAsia="Tahoma" w:hAnsi="Sylfaen" w:cs="Tahoma"/>
                <w:noProof/>
              </w:rPr>
              <w:t xml:space="preserve">4.1 Մարտահրավերներ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D16D4" w14:textId="49FDB3EE" w:rsidR="005D2C34" w:rsidRDefault="005D2C3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5229620" w:history="1">
            <w:r w:rsidRPr="00ED0FEB">
              <w:rPr>
                <w:rStyle w:val="Hyperlink"/>
                <w:rFonts w:ascii="Sylfaen" w:eastAsia="Tahoma" w:hAnsi="Sylfaen" w:cs="Tahoma"/>
                <w:noProof/>
              </w:rPr>
              <w:t>4.1.1 Ենթակառուցվածքային ներդրումներ.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16F4C" w14:textId="6454AA91" w:rsidR="005D2C34" w:rsidRDefault="005D2C3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5229621" w:history="1">
            <w:r w:rsidRPr="00ED0FEB">
              <w:rPr>
                <w:rStyle w:val="Hyperlink"/>
                <w:rFonts w:ascii="Sylfaen" w:eastAsia="Tahoma" w:hAnsi="Sylfaen" w:cs="Tahoma"/>
                <w:noProof/>
              </w:rPr>
              <w:t>4.1.2 Փոխգործունակության խնդիրներ: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79DDC" w14:textId="30D2563E" w:rsidR="005D2C34" w:rsidRDefault="005D2C3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5229622" w:history="1">
            <w:r w:rsidRPr="00ED0FEB">
              <w:rPr>
                <w:rStyle w:val="Hyperlink"/>
                <w:rFonts w:ascii="Sylfaen" w:eastAsia="Tahoma" w:hAnsi="Sylfaen" w:cs="Tahoma"/>
                <w:noProof/>
              </w:rPr>
              <w:t>4.1.3 Անվտանգության մտահոգություններ.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FE64D" w14:textId="440A6F26" w:rsidR="005D2C34" w:rsidRDefault="005D2C3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5229623" w:history="1">
            <w:r w:rsidRPr="00ED0FEB">
              <w:rPr>
                <w:rStyle w:val="Hyperlink"/>
                <w:rFonts w:ascii="Sylfaen" w:eastAsia="Tahoma" w:hAnsi="Sylfaen" w:cs="Tahoma"/>
                <w:noProof/>
              </w:rPr>
              <w:t>4.1.4 Տվյալների կառավարում և վերլուծություն: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82E8AC" w14:textId="67D0418F" w:rsidR="005D2C34" w:rsidRDefault="005D2C3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5229624" w:history="1">
            <w:r w:rsidRPr="00ED0FEB">
              <w:rPr>
                <w:rStyle w:val="Hyperlink"/>
                <w:rFonts w:ascii="Sylfaen" w:eastAsia="Tahoma" w:hAnsi="Sylfaen" w:cs="Tahoma"/>
                <w:noProof/>
              </w:rPr>
              <w:t>4.1.5 Կարգավորման և Համապատասխանության հարցեր.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4DA04" w14:textId="59294B26" w:rsidR="005D2C34" w:rsidRDefault="005D2C34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5229625" w:history="1">
            <w:r w:rsidRPr="00ED0FEB">
              <w:rPr>
                <w:rStyle w:val="Hyperlink"/>
                <w:rFonts w:ascii="Sylfaen" w:eastAsia="Tahoma" w:hAnsi="Sylfaen" w:cs="Tahoma"/>
                <w:noProof/>
              </w:rPr>
              <w:t xml:space="preserve">4.2 Հնարավորություններ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C8288" w14:textId="05FB136D" w:rsidR="005D2C34" w:rsidRDefault="005D2C3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5229626" w:history="1">
            <w:r w:rsidRPr="00ED0FEB">
              <w:rPr>
                <w:rStyle w:val="Hyperlink"/>
                <w:rFonts w:ascii="Sylfaen" w:eastAsia="Tahoma" w:hAnsi="Sylfaen" w:cs="Tahoma"/>
                <w:noProof/>
              </w:rPr>
              <w:t>4.2.1 Բարելավված միացում: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B83BEE" w14:textId="48827854" w:rsidR="005D2C34" w:rsidRDefault="005D2C3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5229627" w:history="1">
            <w:r w:rsidRPr="00ED0FEB">
              <w:rPr>
                <w:rStyle w:val="Hyperlink"/>
                <w:rFonts w:ascii="Sylfaen" w:eastAsia="Tahoma" w:hAnsi="Sylfaen" w:cs="Tahoma"/>
                <w:noProof/>
              </w:rPr>
              <w:t>4.2.2 Իրական ժամանակում որոշումների կայացում.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DFC67E" w14:textId="513BA250" w:rsidR="005D2C34" w:rsidRDefault="005D2C3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5229628" w:history="1">
            <w:r w:rsidRPr="00ED0FEB">
              <w:rPr>
                <w:rStyle w:val="Hyperlink"/>
                <w:rFonts w:ascii="Sylfaen" w:eastAsia="Tahoma" w:hAnsi="Sylfaen" w:cs="Tahoma"/>
                <w:noProof/>
              </w:rPr>
              <w:t>4.2.3 Ընդլայնված ավտոմատացում: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CEAFFC" w14:textId="1763682F" w:rsidR="005D2C34" w:rsidRDefault="005D2C3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5229629" w:history="1">
            <w:r w:rsidRPr="00ED0FEB">
              <w:rPr>
                <w:rStyle w:val="Hyperlink"/>
                <w:rFonts w:ascii="Sylfaen" w:eastAsia="Tahoma" w:hAnsi="Sylfaen" w:cs="Tahoma"/>
                <w:noProof/>
              </w:rPr>
              <w:t>4.2.4 Նորարար օգտագործման դեպքեր: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212B8" w14:textId="19DEE74C" w:rsidR="005D2C34" w:rsidRDefault="005D2C3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5229630" w:history="1">
            <w:r w:rsidRPr="00ED0FEB">
              <w:rPr>
                <w:rStyle w:val="Hyperlink"/>
                <w:rFonts w:ascii="Sylfaen" w:eastAsia="Tahoma" w:hAnsi="Sylfaen" w:cs="Tahoma"/>
                <w:noProof/>
              </w:rPr>
              <w:t>4.2.5 Ընդարձակություն և ճկունություն: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4CADA" w14:textId="5C52E521" w:rsidR="005D2C34" w:rsidRDefault="005D2C34">
          <w:pPr>
            <w:pStyle w:val="TOC1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5229631" w:history="1">
            <w:r w:rsidRPr="00ED0FEB">
              <w:rPr>
                <w:rStyle w:val="Hyperlink"/>
                <w:rFonts w:ascii="Sylfaen" w:eastAsia="Tahoma" w:hAnsi="Sylfaen" w:cs="Tahoma"/>
                <w:noProof/>
              </w:rPr>
              <w:t xml:space="preserve">5. 5G-միացված IIoT- ի դեպքերի ուսումնասիրություններ և կիրառություններ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6D4E8" w14:textId="068F1D26" w:rsidR="005D2C34" w:rsidRDefault="005D2C34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5229632" w:history="1">
            <w:r w:rsidRPr="00ED0FEB">
              <w:rPr>
                <w:rStyle w:val="Hyperlink"/>
                <w:rFonts w:ascii="Sylfaen" w:eastAsia="Tahoma" w:hAnsi="Sylfaen" w:cs="Tahoma"/>
                <w:noProof/>
              </w:rPr>
              <w:t xml:space="preserve">5.1 Արտադրական արդյունաբերություն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2753E" w14:textId="5D5CE3EB" w:rsidR="005D2C34" w:rsidRDefault="005D2C3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5229633" w:history="1">
            <w:r w:rsidRPr="00ED0FEB">
              <w:rPr>
                <w:rStyle w:val="Hyperlink"/>
                <w:rFonts w:ascii="Sylfaen" w:eastAsia="Tahoma" w:hAnsi="Sylfaen" w:cs="Tahoma"/>
                <w:noProof/>
              </w:rPr>
              <w:t>5.1.1 Կանխատեսող սպասարկում: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E87E67" w14:textId="432C30B8" w:rsidR="005D2C34" w:rsidRDefault="005D2C3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5229634" w:history="1">
            <w:r w:rsidRPr="00ED0FEB">
              <w:rPr>
                <w:rStyle w:val="Hyperlink"/>
                <w:rFonts w:ascii="Sylfaen" w:eastAsia="Tahoma" w:hAnsi="Sylfaen" w:cs="Tahoma"/>
                <w:noProof/>
              </w:rPr>
              <w:t>5.1.2 Խելացի գործարաններ: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45F5B5" w14:textId="22D8A215" w:rsidR="005D2C34" w:rsidRDefault="005D2C34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5229635" w:history="1">
            <w:r w:rsidRPr="00ED0FEB">
              <w:rPr>
                <w:rStyle w:val="Hyperlink"/>
                <w:rFonts w:ascii="Sylfaen" w:eastAsia="Tahoma" w:hAnsi="Sylfaen" w:cs="Tahoma"/>
                <w:noProof/>
              </w:rPr>
              <w:t>5.2 Տրանսպորտային արդյունաբերություն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EFF4C0" w14:textId="68446576" w:rsidR="005D2C34" w:rsidRDefault="005D2C3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5229636" w:history="1">
            <w:r w:rsidRPr="00ED0FEB">
              <w:rPr>
                <w:rStyle w:val="Hyperlink"/>
                <w:rFonts w:ascii="Sylfaen" w:eastAsia="Tahoma" w:hAnsi="Sylfaen" w:cs="Tahoma"/>
                <w:noProof/>
              </w:rPr>
              <w:t>5.2.1 Ինքնավար Տրանսպորտ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8D34FB" w14:textId="241FCEC6" w:rsidR="005D2C34" w:rsidRDefault="005D2C3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5229637" w:history="1">
            <w:r w:rsidRPr="00ED0FEB">
              <w:rPr>
                <w:rStyle w:val="Hyperlink"/>
                <w:rFonts w:ascii="Sylfaen" w:eastAsia="Tahoma" w:hAnsi="Sylfaen" w:cs="Tahoma"/>
                <w:noProof/>
              </w:rPr>
              <w:t>5.2.2 Նավատորմի կառավարում: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642BF" w14:textId="4E169CEF" w:rsidR="005D2C34" w:rsidRDefault="005D2C34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5229638" w:history="1">
            <w:r w:rsidRPr="00ED0FEB">
              <w:rPr>
                <w:rStyle w:val="Hyperlink"/>
                <w:rFonts w:ascii="Sylfaen" w:eastAsia="Tahoma" w:hAnsi="Sylfaen" w:cs="Tahoma"/>
                <w:noProof/>
              </w:rPr>
              <w:t xml:space="preserve">5.3 Առողջապահության արդյունաբերություն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B70C0" w14:textId="52E51419" w:rsidR="005D2C34" w:rsidRDefault="005D2C3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5229639" w:history="1">
            <w:r w:rsidRPr="00ED0FEB">
              <w:rPr>
                <w:rStyle w:val="Hyperlink"/>
                <w:rFonts w:ascii="Sylfaen" w:eastAsia="Tahoma" w:hAnsi="Sylfaen" w:cs="Tahoma"/>
                <w:noProof/>
              </w:rPr>
              <w:t>5.3.1 Հեռավոր հիվանդի մոնիտորինգ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16E03" w14:textId="08A5D3CD" w:rsidR="005D2C34" w:rsidRDefault="005D2C3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5229640" w:history="1">
            <w:r w:rsidRPr="00ED0FEB">
              <w:rPr>
                <w:rStyle w:val="Hyperlink"/>
                <w:rFonts w:ascii="Sylfaen" w:eastAsia="Tahoma" w:hAnsi="Sylfaen" w:cs="Tahoma"/>
                <w:noProof/>
              </w:rPr>
              <w:t>5.3.2 Հեռաբժշկություն: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B63119" w14:textId="369CF14B" w:rsidR="005D2C34" w:rsidRDefault="005D2C34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5229641" w:history="1">
            <w:r w:rsidRPr="00ED0FEB">
              <w:rPr>
                <w:rStyle w:val="Hyperlink"/>
                <w:rFonts w:ascii="Sylfaen" w:eastAsia="Tahoma" w:hAnsi="Sylfaen" w:cs="Tahoma"/>
                <w:noProof/>
              </w:rPr>
              <w:t>5.4 Էներգետիկ արդյունաբերություն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654E9" w14:textId="141F6337" w:rsidR="005D2C34" w:rsidRDefault="005D2C3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5229642" w:history="1">
            <w:r w:rsidRPr="00ED0FEB">
              <w:rPr>
                <w:rStyle w:val="Hyperlink"/>
                <w:rFonts w:ascii="Sylfaen" w:eastAsia="Tahoma" w:hAnsi="Sylfaen" w:cs="Tahoma"/>
                <w:noProof/>
              </w:rPr>
              <w:t>5.4.1 Խելացի ցանցեր: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45DC3" w14:textId="1D1D7BB7" w:rsidR="005D2C34" w:rsidRDefault="005D2C3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5229643" w:history="1">
            <w:r w:rsidRPr="00ED0FEB">
              <w:rPr>
                <w:rStyle w:val="Hyperlink"/>
                <w:rFonts w:ascii="Sylfaen" w:eastAsia="Tahoma" w:hAnsi="Sylfaen" w:cs="Tahoma"/>
                <w:noProof/>
              </w:rPr>
              <w:t>5.4.2 Ակտիվների կառավարում: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DEA11" w14:textId="07124E9D" w:rsidR="005D2C34" w:rsidRDefault="005D2C34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5229644" w:history="1">
            <w:r w:rsidRPr="00ED0FEB">
              <w:rPr>
                <w:rStyle w:val="Hyperlink"/>
                <w:rFonts w:ascii="Sylfaen" w:eastAsia="Tahoma" w:hAnsi="Sylfaen" w:cs="Tahoma"/>
                <w:noProof/>
              </w:rPr>
              <w:t xml:space="preserve">5.5 Ամփոփում և վերլուծություն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495B0E" w14:textId="2D89C116" w:rsidR="005D2C34" w:rsidRDefault="005D2C34">
          <w:pPr>
            <w:pStyle w:val="TOC1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5229645" w:history="1">
            <w:r w:rsidRPr="00ED0FEB">
              <w:rPr>
                <w:rStyle w:val="Hyperlink"/>
                <w:rFonts w:ascii="Sylfaen" w:eastAsia="Tahoma" w:hAnsi="Sylfaen" w:cs="Tahoma"/>
                <w:noProof/>
              </w:rPr>
              <w:t>6. 5G-IIoT ինտեգրման ապագա ուղղություններն ու հետևանքները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6E980" w14:textId="3F09127A" w:rsidR="005D2C34" w:rsidRDefault="005D2C34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5229646" w:history="1">
            <w:r w:rsidRPr="00ED0FEB">
              <w:rPr>
                <w:rStyle w:val="Hyperlink"/>
                <w:rFonts w:ascii="Sylfaen" w:eastAsia="Tahoma" w:hAnsi="Sylfaen" w:cs="Tahoma"/>
                <w:noProof/>
              </w:rPr>
              <w:t>6.1 Զարգացող տեխնոլոգիաներ և միտումներ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89CEE" w14:textId="65806762" w:rsidR="005D2C34" w:rsidRDefault="005D2C3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5229647" w:history="1">
            <w:r w:rsidRPr="00ED0FEB">
              <w:rPr>
                <w:rStyle w:val="Hyperlink"/>
                <w:rFonts w:ascii="Sylfaen" w:eastAsia="Tahoma" w:hAnsi="Sylfaen" w:cs="Tahoma"/>
                <w:noProof/>
              </w:rPr>
              <w:t>6.1.1 Եզրային հաշվարկ: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93099" w14:textId="1E12878D" w:rsidR="005D2C34" w:rsidRDefault="005D2C3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5229648" w:history="1">
            <w:r w:rsidRPr="00ED0FEB">
              <w:rPr>
                <w:rStyle w:val="Hyperlink"/>
                <w:rFonts w:ascii="Sylfaen" w:eastAsia="Tahoma" w:hAnsi="Sylfaen" w:cs="Tahoma"/>
                <w:noProof/>
              </w:rPr>
              <w:t>6.1.2 AI և մեքենայական ուսուցում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A4B21" w14:textId="6B16F493" w:rsidR="005D2C34" w:rsidRDefault="005D2C34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5229649" w:history="1">
            <w:r w:rsidRPr="00ED0FEB">
              <w:rPr>
                <w:rStyle w:val="Hyperlink"/>
                <w:rFonts w:ascii="Sylfaen" w:eastAsia="Tahoma" w:hAnsi="Sylfaen" w:cs="Tahoma"/>
                <w:noProof/>
              </w:rPr>
              <w:t>6.2 Արդյունաբերական տրանսֆորմացիայի հետևանքները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0F9E5" w14:textId="340EFD04" w:rsidR="005D2C34" w:rsidRDefault="005D2C3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5229650" w:history="1">
            <w:r w:rsidRPr="00ED0FEB">
              <w:rPr>
                <w:rStyle w:val="Hyperlink"/>
                <w:rFonts w:ascii="Sylfaen" w:eastAsia="Tahoma" w:hAnsi="Sylfaen" w:cs="Tahoma"/>
                <w:noProof/>
              </w:rPr>
              <w:t>6.2.1 Թվային փոխակերպում: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F95EA" w14:textId="45BB7774" w:rsidR="005D2C34" w:rsidRDefault="005D2C3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5229651" w:history="1">
            <w:r w:rsidRPr="00ED0FEB">
              <w:rPr>
                <w:rStyle w:val="Hyperlink"/>
                <w:rFonts w:ascii="Sylfaen" w:eastAsia="Tahoma" w:hAnsi="Sylfaen" w:cs="Tahoma"/>
                <w:noProof/>
              </w:rPr>
              <w:t>6.2.2 Բիզնես մոդելներ և արժեքային շղթաներ.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7160A" w14:textId="3C7ABB65" w:rsidR="005D2C34" w:rsidRDefault="005D2C34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5229652" w:history="1">
            <w:r w:rsidRPr="00ED0FEB">
              <w:rPr>
                <w:rStyle w:val="Hyperlink"/>
                <w:rFonts w:ascii="Sylfaen" w:eastAsia="Tahoma" w:hAnsi="Sylfaen" w:cs="Tahoma"/>
                <w:noProof/>
              </w:rPr>
              <w:t>6.3 Մարտահրավերներ և նկատառումներ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543EB" w14:textId="41CA656A" w:rsidR="005D2C34" w:rsidRDefault="005D2C3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5229653" w:history="1">
            <w:r w:rsidRPr="00ED0FEB">
              <w:rPr>
                <w:rStyle w:val="Hyperlink"/>
                <w:rFonts w:ascii="Sylfaen" w:eastAsia="Tahoma" w:hAnsi="Sylfaen" w:cs="Tahoma"/>
                <w:noProof/>
              </w:rPr>
              <w:t>6.3.1 Կիբերանվտանգություն: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B5061" w14:textId="111E2AD9" w:rsidR="005D2C34" w:rsidRDefault="005D2C3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5229654" w:history="1">
            <w:r w:rsidRPr="00ED0FEB">
              <w:rPr>
                <w:rStyle w:val="Hyperlink"/>
                <w:rFonts w:ascii="Sylfaen" w:eastAsia="Tahoma" w:hAnsi="Sylfaen" w:cs="Tahoma"/>
                <w:noProof/>
              </w:rPr>
              <w:t>6.3.2 Կարգավորող շրջանակներ.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79A6A" w14:textId="50942C04" w:rsidR="005D2C34" w:rsidRDefault="005D2C34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5229655" w:history="1">
            <w:r w:rsidRPr="00ED0FEB">
              <w:rPr>
                <w:rStyle w:val="Hyperlink"/>
                <w:rFonts w:ascii="Sylfaen" w:eastAsia="Tahoma" w:hAnsi="Sylfaen" w:cs="Tahoma"/>
                <w:noProof/>
              </w:rPr>
              <w:t>6.4 Էթիկական և սոցիալական հետևանքներ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5BB40B" w14:textId="77DC0E78" w:rsidR="005D2C34" w:rsidRDefault="005D2C3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5229656" w:history="1">
            <w:r w:rsidRPr="00ED0FEB">
              <w:rPr>
                <w:rStyle w:val="Hyperlink"/>
                <w:rFonts w:ascii="Sylfaen" w:eastAsia="Tahoma" w:hAnsi="Sylfaen" w:cs="Tahoma"/>
                <w:noProof/>
              </w:rPr>
              <w:t>6.4.1 Գաղտնիություն և տվյալների կառավարում: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6D42C" w14:textId="3C8D6423" w:rsidR="005D2C34" w:rsidRDefault="005D2C34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5229657" w:history="1">
            <w:r w:rsidRPr="00ED0FEB">
              <w:rPr>
                <w:rStyle w:val="Hyperlink"/>
                <w:rFonts w:ascii="Sylfaen" w:eastAsia="Tahoma" w:hAnsi="Sylfaen" w:cs="Tahoma"/>
                <w:noProof/>
              </w:rPr>
              <w:t>6.4.2 Ազդեցություն աշխատուժի վրա.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69572" w14:textId="577CBFDC" w:rsidR="005D2C34" w:rsidRDefault="005D2C34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5229658" w:history="1">
            <w:r w:rsidRPr="00ED0FEB">
              <w:rPr>
                <w:rStyle w:val="Hyperlink"/>
                <w:rFonts w:ascii="Sylfaen" w:eastAsia="Tahoma" w:hAnsi="Sylfaen" w:cs="Tahoma"/>
                <w:noProof/>
              </w:rPr>
              <w:t xml:space="preserve">6.5 Ամփոփում և եզրակացություն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FFAC0" w14:textId="14F2E2DE" w:rsidR="005D2C34" w:rsidRDefault="005D2C34">
          <w:pPr>
            <w:pStyle w:val="TOC1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5229659" w:history="1">
            <w:r w:rsidRPr="00ED0FEB">
              <w:rPr>
                <w:rStyle w:val="Hyperlink"/>
                <w:rFonts w:ascii="Sylfaen" w:eastAsia="Tahoma" w:hAnsi="Sylfaen" w:cs="Tahoma"/>
                <w:noProof/>
              </w:rPr>
              <w:t xml:space="preserve">7. Եզրակացություն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36467" w14:textId="2D730788" w:rsidR="005D2C34" w:rsidRDefault="005D2C34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5229660" w:history="1">
            <w:r w:rsidRPr="00ED0FEB">
              <w:rPr>
                <w:rStyle w:val="Hyperlink"/>
                <w:rFonts w:ascii="Sylfaen" w:eastAsia="Tahoma" w:hAnsi="Sylfaen" w:cs="Tahoma"/>
                <w:noProof/>
              </w:rPr>
              <w:t xml:space="preserve">7.1 Հիմնական բացահայտումների ամփոփում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F964A" w14:textId="71BD9D0D" w:rsidR="005D2C34" w:rsidRDefault="005D2C34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5229661" w:history="1">
            <w:r w:rsidRPr="00ED0FEB">
              <w:rPr>
                <w:rStyle w:val="Hyperlink"/>
                <w:rFonts w:ascii="Sylfaen" w:eastAsia="Tahoma" w:hAnsi="Sylfaen" w:cs="Tahoma"/>
                <w:noProof/>
              </w:rPr>
              <w:t xml:space="preserve">7.2 Ներդրումներ և նշանակություն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56AAD" w14:textId="08689E6A" w:rsidR="005D2C34" w:rsidRDefault="005D2C34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5229662" w:history="1">
            <w:r w:rsidRPr="00ED0FEB">
              <w:rPr>
                <w:rStyle w:val="Hyperlink"/>
                <w:rFonts w:ascii="Sylfaen" w:eastAsia="Tahoma" w:hAnsi="Sylfaen" w:cs="Tahoma"/>
                <w:noProof/>
              </w:rPr>
              <w:t xml:space="preserve">7.3 Առաջարկություններ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A47DC" w14:textId="71632F21" w:rsidR="005D2C34" w:rsidRDefault="005D2C34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5229663" w:history="1">
            <w:r w:rsidRPr="00ED0FEB">
              <w:rPr>
                <w:rStyle w:val="Hyperlink"/>
                <w:rFonts w:ascii="Sylfaen" w:eastAsia="Tahoma" w:hAnsi="Sylfaen" w:cs="Tahoma"/>
                <w:noProof/>
              </w:rPr>
              <w:t xml:space="preserve">7.4 Եզրակացություն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8FAAA" w14:textId="11B5CCA0" w:rsidR="005D2C34" w:rsidRDefault="005D2C34" w:rsidP="005D2C34">
          <w:pPr>
            <w:pStyle w:val="TOC1"/>
            <w:tabs>
              <w:tab w:val="right" w:leader="dot" w:pos="9344"/>
            </w:tabs>
            <w:rPr>
              <w:rFonts w:ascii="Sylfaen" w:hAnsi="Sylfaen"/>
              <w:sz w:val="24"/>
              <w:szCs w:val="24"/>
            </w:rPr>
          </w:pPr>
          <w:hyperlink w:anchor="_Toc165229664" w:history="1">
            <w:r w:rsidRPr="00ED0FEB">
              <w:rPr>
                <w:rStyle w:val="Hyperlink"/>
                <w:rFonts w:ascii="Sylfaen" w:hAnsi="Sylfaen" w:cs="Arial"/>
                <w:b/>
                <w:bCs/>
                <w:noProof/>
                <w:lang w:val="hy-AM"/>
              </w:rPr>
              <w:t>Օգտագործված գրականության ցանկ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_Toc165229664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  <w:r w:rsidR="0059570A" w:rsidRPr="00DC2830">
            <w:rPr>
              <w:rFonts w:ascii="Sylfaen" w:hAnsi="Sylfaen"/>
              <w:sz w:val="24"/>
              <w:szCs w:val="24"/>
            </w:rPr>
            <w:fldChar w:fldCharType="end"/>
          </w:r>
        </w:p>
      </w:sdtContent>
    </w:sdt>
    <w:bookmarkStart w:id="1" w:name="_Toc165229598"/>
    <w:p w14:paraId="191F76E7" w14:textId="77777777" w:rsidR="00E4298E" w:rsidRPr="003F6438" w:rsidRDefault="00285977">
      <w:pPr>
        <w:pStyle w:val="Heading1"/>
        <w:numPr>
          <w:ilvl w:val="0"/>
          <w:numId w:val="1"/>
        </w:numPr>
        <w:spacing w:line="360" w:lineRule="auto"/>
        <w:ind w:left="284" w:hanging="294"/>
        <w:rPr>
          <w:rFonts w:ascii="Sylfaen" w:eastAsia="Arial" w:hAnsi="Sylfaen" w:cs="Arial"/>
          <w:bCs/>
          <w:sz w:val="24"/>
          <w:szCs w:val="24"/>
          <w:rPrChange w:id="2" w:author="Derenik Petrosyan" w:date="2024-04-21T22:40:00Z">
            <w:rPr>
              <w:rFonts w:ascii="Sylfaen" w:eastAsia="Arial" w:hAnsi="Sylfaen" w:cs="Arial"/>
              <w:b/>
              <w:sz w:val="24"/>
              <w:szCs w:val="24"/>
            </w:rPr>
          </w:rPrChange>
        </w:rPr>
        <w:pPrChange w:id="3" w:author="Derenik Petrosyan" w:date="2024-04-21T22:39:00Z">
          <w:pPr>
            <w:pStyle w:val="Heading1"/>
            <w:numPr>
              <w:numId w:val="1"/>
            </w:numPr>
            <w:ind w:left="720" w:hanging="360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"/>
          <w:id w:val="1563301162"/>
        </w:sdtPr>
        <w:sdtEndPr>
          <w:rPr>
            <w:bCs/>
          </w:rPr>
        </w:sdtEndPr>
        <w:sdtContent>
          <w:r w:rsidR="0059570A" w:rsidRPr="003F6438">
            <w:rPr>
              <w:rFonts w:ascii="Sylfaen" w:eastAsia="Tahoma" w:hAnsi="Sylfaen" w:cs="Tahoma"/>
              <w:bCs/>
              <w:sz w:val="24"/>
              <w:szCs w:val="24"/>
              <w:rPrChange w:id="4" w:author="Derenik Petrosyan" w:date="2024-04-21T22:40:00Z">
                <w:rPr>
                  <w:rFonts w:ascii="Sylfaen" w:eastAsia="Tahoma" w:hAnsi="Sylfaen" w:cs="Tahoma"/>
                  <w:b/>
                  <w:sz w:val="24"/>
                  <w:szCs w:val="24"/>
                </w:rPr>
              </w:rPrChange>
            </w:rPr>
            <w:t xml:space="preserve">Ներածություն </w:t>
          </w:r>
        </w:sdtContent>
      </w:sdt>
      <w:bookmarkEnd w:id="1"/>
    </w:p>
    <w:p w14:paraId="6721438C" w14:textId="77777777" w:rsidR="00E4298E" w:rsidRPr="00DC2830" w:rsidRDefault="00E4298E">
      <w:pPr>
        <w:spacing w:line="360" w:lineRule="auto"/>
        <w:rPr>
          <w:rFonts w:ascii="Sylfaen" w:hAnsi="Sylfaen"/>
          <w:sz w:val="24"/>
          <w:szCs w:val="24"/>
        </w:rPr>
        <w:pPrChange w:id="5" w:author="Derenik Petrosyan" w:date="2024-04-16T14:15:00Z">
          <w:pPr/>
        </w:pPrChange>
      </w:pPr>
    </w:p>
    <w:p w14:paraId="02294494" w14:textId="3A32EFAD" w:rsidR="00E4298E" w:rsidRDefault="00A86B5E" w:rsidP="00F26AD1">
      <w:pPr>
        <w:spacing w:line="360" w:lineRule="auto"/>
        <w:ind w:firstLine="720"/>
        <w:jc w:val="both"/>
        <w:rPr>
          <w:rFonts w:ascii="Sylfaen" w:hAnsi="Sylfaen"/>
          <w:sz w:val="24"/>
          <w:szCs w:val="24"/>
        </w:rPr>
      </w:pPr>
      <w:r w:rsidRPr="00E03FA8">
        <w:rPr>
          <w:rFonts w:ascii="Sylfaen" w:eastAsia="Arial" w:hAnsi="Sylfaen" w:cs="Arial"/>
          <w:noProof/>
          <w:sz w:val="24"/>
          <w:szCs w:val="24"/>
        </w:rPr>
        <w:drawing>
          <wp:anchor distT="0" distB="0" distL="114300" distR="114300" simplePos="0" relativeHeight="251658752" behindDoc="0" locked="0" layoutInCell="1" allowOverlap="1" wp14:anchorId="1B9AD801" wp14:editId="3EE123AA">
            <wp:simplePos x="0" y="0"/>
            <wp:positionH relativeFrom="column">
              <wp:posOffset>1193689</wp:posOffset>
            </wp:positionH>
            <wp:positionV relativeFrom="paragraph">
              <wp:posOffset>3841004</wp:posOffset>
            </wp:positionV>
            <wp:extent cx="3712845" cy="2438400"/>
            <wp:effectExtent l="0" t="0" r="1905" b="0"/>
            <wp:wrapTopAndBottom/>
            <wp:docPr id="1302602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02099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284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sdt>
        <w:sdtPr>
          <w:rPr>
            <w:rFonts w:ascii="Sylfaen" w:hAnsi="Sylfaen"/>
            <w:sz w:val="24"/>
            <w:szCs w:val="24"/>
          </w:rPr>
          <w:tag w:val="goog_rdk_2"/>
          <w:id w:val="795418292"/>
        </w:sdtPr>
        <w:sdtEndPr/>
        <w:sdtContent>
          <w:r w:rsidR="003E5135" w:rsidRPr="00DF17AC">
            <w:rPr>
              <w:rFonts w:ascii="Sylfaen" w:hAnsi="Sylfaen"/>
              <w:sz w:val="24"/>
              <w:szCs w:val="24"/>
              <w:rPrChange w:id="6" w:author="Derenik Petrosyan" w:date="2024-04-14T22:44:00Z">
                <w:rPr>
                  <w:rFonts w:ascii="Sylfaen" w:eastAsia="Tahoma" w:hAnsi="Sylfaen" w:cs="Tahoma"/>
                  <w:color w:val="111111"/>
                  <w:sz w:val="24"/>
                  <w:szCs w:val="24"/>
                  <w:highlight w:val="white"/>
                </w:rPr>
              </w:rPrChange>
            </w:rPr>
            <w:t>Այս հետազոտությ</w:t>
          </w:r>
          <w:del w:id="7" w:author="Sargis Sargsyan" w:date="2024-04-10T18:53:00Z">
            <w:r w:rsidR="003E5135" w:rsidRPr="00DF17AC" w:rsidDel="00E57159">
              <w:rPr>
                <w:rFonts w:ascii="Sylfaen" w:hAnsi="Sylfaen"/>
                <w:sz w:val="24"/>
                <w:szCs w:val="24"/>
                <w:rPrChange w:id="8" w:author="Derenik Petrosyan" w:date="2024-04-14T22:44:00Z">
                  <w:rPr>
                    <w:rFonts w:ascii="Sylfaen" w:eastAsia="Tahoma" w:hAnsi="Sylfaen" w:cs="Tahoma"/>
                    <w:color w:val="111111"/>
                    <w:sz w:val="24"/>
                    <w:szCs w:val="24"/>
                    <w:highlight w:val="white"/>
                  </w:rPr>
                </w:rPrChange>
              </w:rPr>
              <w:delText>ն</w:delText>
            </w:r>
          </w:del>
          <w:r w:rsidR="003E5135" w:rsidRPr="00DF17AC">
            <w:rPr>
              <w:rFonts w:ascii="Sylfaen" w:hAnsi="Sylfaen"/>
              <w:sz w:val="24"/>
              <w:szCs w:val="24"/>
              <w:rPrChange w:id="9" w:author="Derenik Petrosyan" w:date="2024-04-14T22:44:00Z">
                <w:rPr>
                  <w:rFonts w:ascii="Sylfaen" w:eastAsia="Tahoma" w:hAnsi="Sylfaen" w:cs="Tahoma"/>
                  <w:color w:val="111111"/>
                  <w:sz w:val="24"/>
                  <w:szCs w:val="24"/>
                  <w:highlight w:val="white"/>
                </w:rPr>
              </w:rPrChange>
            </w:rPr>
            <w:t>ունը միտված է ներկայացնելու 5G</w:t>
          </w:r>
        </w:sdtContent>
      </w:sdt>
      <w:r w:rsidR="003E5135" w:rsidRPr="00DC2830">
        <w:rPr>
          <w:rFonts w:ascii="Sylfaen" w:eastAsia="Arial" w:hAnsi="Sylfaen" w:cs="Arial"/>
          <w:b/>
          <w:color w:val="111111"/>
          <w:sz w:val="24"/>
          <w:szCs w:val="24"/>
          <w:highlight w:val="white"/>
        </w:rPr>
        <w:t xml:space="preserve"> </w:t>
      </w:r>
      <w:sdt>
        <w:sdtPr>
          <w:rPr>
            <w:rFonts w:ascii="Sylfaen" w:hAnsi="Sylfaen"/>
            <w:sz w:val="24"/>
            <w:szCs w:val="24"/>
          </w:rPr>
          <w:tag w:val="goog_rdk_3"/>
          <w:id w:val="1023443229"/>
        </w:sdtPr>
        <w:sdtEndPr/>
        <w:sdtContent>
          <w:r w:rsidR="003E5135" w:rsidRPr="00DC2830">
            <w:rPr>
              <w:rFonts w:ascii="Sylfaen" w:eastAsia="Tahoma" w:hAnsi="Sylfaen" w:cs="Tahoma"/>
              <w:color w:val="111111"/>
              <w:sz w:val="24"/>
              <w:szCs w:val="24"/>
              <w:highlight w:val="white"/>
            </w:rPr>
            <w:t>ցանցի ստեղծած հնարաորությունները Արդյունաբերական բանացանցերում(IIoT), ներկայացնելով  ինտեգրման հետ կապված պահանջները։ 5G</w:t>
          </w:r>
        </w:sdtContent>
      </w:sdt>
      <w:r w:rsidR="003E5135" w:rsidRPr="00DC2830">
        <w:rPr>
          <w:rFonts w:ascii="Sylfaen" w:eastAsia="Arial" w:hAnsi="Sylfaen" w:cs="Arial"/>
          <w:b/>
          <w:color w:val="111111"/>
          <w:sz w:val="24"/>
          <w:szCs w:val="24"/>
          <w:highlight w:val="white"/>
        </w:rPr>
        <w:t xml:space="preserve"> </w:t>
      </w:r>
      <w:sdt>
        <w:sdtPr>
          <w:rPr>
            <w:rFonts w:ascii="Sylfaen" w:hAnsi="Sylfaen"/>
            <w:sz w:val="24"/>
            <w:szCs w:val="24"/>
          </w:rPr>
          <w:tag w:val="goog_rdk_4"/>
          <w:id w:val="-1859255529"/>
        </w:sdtPr>
        <w:sdtEndPr/>
        <w:sdtContent>
          <w:r w:rsidR="003E5135" w:rsidRPr="00DC2830">
            <w:rPr>
              <w:rFonts w:ascii="Sylfaen" w:eastAsia="Tahoma" w:hAnsi="Sylfaen" w:cs="Tahoma"/>
              <w:color w:val="111111"/>
              <w:sz w:val="24"/>
              <w:szCs w:val="24"/>
              <w:highlight w:val="white"/>
            </w:rPr>
            <w:t>ցանցի ինտեգրումը </w:t>
          </w:r>
          <w:del w:id="10" w:author="Sargis Sargsyan" w:date="2024-04-10T18:53:00Z">
            <w:r w:rsidR="003E5135" w:rsidRPr="00DC2830" w:rsidDel="00E57159">
              <w:rPr>
                <w:rFonts w:ascii="Sylfaen" w:eastAsia="Tahoma" w:hAnsi="Sylfaen" w:cs="Tahoma"/>
                <w:color w:val="111111"/>
                <w:sz w:val="24"/>
                <w:szCs w:val="24"/>
                <w:highlight w:val="white"/>
              </w:rPr>
              <w:delText xml:space="preserve">Արդյունաբերական </w:delText>
            </w:r>
          </w:del>
          <w:ins w:id="11" w:author="Sargis Sargsyan" w:date="2024-04-10T18:53:00Z">
            <w:r w:rsidR="00E57159">
              <w:rPr>
                <w:rFonts w:ascii="Sylfaen" w:eastAsia="Tahoma" w:hAnsi="Sylfaen" w:cs="Tahoma"/>
                <w:color w:val="111111"/>
                <w:sz w:val="24"/>
                <w:szCs w:val="24"/>
                <w:highlight w:val="white"/>
                <w:lang w:val="hy-AM"/>
              </w:rPr>
              <w:t>ա</w:t>
            </w:r>
            <w:r w:rsidR="00E57159" w:rsidRPr="00DC2830">
              <w:rPr>
                <w:rFonts w:ascii="Sylfaen" w:eastAsia="Tahoma" w:hAnsi="Sylfaen" w:cs="Tahoma"/>
                <w:color w:val="111111"/>
                <w:sz w:val="24"/>
                <w:szCs w:val="24"/>
                <w:highlight w:val="white"/>
              </w:rPr>
              <w:t xml:space="preserve">րդյունաբերական </w:t>
            </w:r>
          </w:ins>
          <w:r w:rsidR="003E5135" w:rsidRPr="00DC2830">
            <w:rPr>
              <w:rFonts w:ascii="Sylfaen" w:eastAsia="Tahoma" w:hAnsi="Sylfaen" w:cs="Tahoma"/>
              <w:color w:val="111111"/>
              <w:sz w:val="24"/>
              <w:szCs w:val="24"/>
              <w:highlight w:val="white"/>
            </w:rPr>
            <w:t xml:space="preserve">բանացանցերում հնարավորություն է տալիս ստեղծել խելացի գործարաններ, որտեղ մեքենաները, սարքաորումները և սենսորները հաղորդակցվում են իրական ժամանակում։ Այս օպտիմիզացումը բարելավում է արտադրական գործընթացները, նվազեցնելով պարապուրդի ժամանակը և բարելավելով ընդհանուր գործառական արդյունավետությունը։ Այն մեծ ներուժ ունի հեղափոխելու արդյունաբերական գործընթացները, ավտոմատացումը և հաղորդակցությունը։ </w:t>
          </w:r>
        </w:sdtContent>
      </w:sdt>
      <w:sdt>
        <w:sdtPr>
          <w:rPr>
            <w:rFonts w:ascii="Sylfaen" w:hAnsi="Sylfaen"/>
            <w:sz w:val="24"/>
            <w:szCs w:val="24"/>
          </w:rPr>
          <w:tag w:val="goog_rdk_5"/>
          <w:id w:val="-749655335"/>
        </w:sdtPr>
        <w:sdtEndPr/>
        <w:sdtContent>
          <w:del w:id="12" w:author="Sargis Sargsyan" w:date="2024-04-10T18:57:00Z">
            <w:r w:rsidR="003E5135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 xml:space="preserve">5G </w:delText>
            </w:r>
          </w:del>
          <w:ins w:id="13" w:author="Sargis Sargsyan" w:date="2024-04-10T18:57:00Z">
            <w:r w:rsidR="002D6339">
              <w:rPr>
                <w:rFonts w:ascii="Sylfaen" w:eastAsia="Tahoma" w:hAnsi="Sylfaen" w:cs="Tahoma"/>
                <w:sz w:val="24"/>
                <w:szCs w:val="24"/>
              </w:rPr>
              <w:t>Հինգերորդ սերնդի</w:t>
            </w:r>
            <w:r w:rsidR="002D6339" w:rsidRPr="00DC2830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="003E5135" w:rsidRPr="00DC2830">
            <w:rPr>
              <w:rFonts w:ascii="Sylfaen" w:eastAsia="Tahoma" w:hAnsi="Sylfaen" w:cs="Tahoma"/>
              <w:sz w:val="24"/>
              <w:szCs w:val="24"/>
            </w:rPr>
            <w:t>ցանցերը ներկայացնում են բջջային կապի տեխնոլոգիայի վերջին էվոլյուցիան՝ խոստանալով զգալի առաջընթացներ նախորդ սերունդ</w:t>
          </w:r>
          <w:ins w:id="14" w:author="Sargis Sargsyan" w:date="2024-04-10T18:58:00Z">
            <w:r w:rsidR="002D6339">
              <w:rPr>
                <w:rFonts w:ascii="Sylfaen" w:eastAsia="Tahoma" w:hAnsi="Sylfaen" w:cs="Tahoma"/>
                <w:sz w:val="24"/>
                <w:szCs w:val="24"/>
              </w:rPr>
              <w:t xml:space="preserve">ի՝ </w:t>
            </w:r>
            <w:r w:rsidR="002D6339" w:rsidRPr="00DC2830">
              <w:rPr>
                <w:rFonts w:ascii="Sylfaen" w:eastAsia="Tahoma" w:hAnsi="Sylfaen" w:cs="Tahoma"/>
                <w:sz w:val="24"/>
                <w:szCs w:val="24"/>
              </w:rPr>
              <w:t>4G LTE-</w:t>
            </w:r>
            <w:r w:rsidR="002D6339">
              <w:rPr>
                <w:rFonts w:ascii="Sylfaen" w:eastAsia="Tahoma" w:hAnsi="Sylfaen" w:cs="Tahoma"/>
                <w:sz w:val="24"/>
                <w:szCs w:val="24"/>
              </w:rPr>
              <w:t>ի</w:t>
            </w:r>
            <w:r w:rsidR="002D6339" w:rsidRPr="00DC2830" w:rsidDel="002D6339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del w:id="15" w:author="Sargis Sargsyan" w:date="2024-04-10T18:58:00Z">
            <w:r w:rsidR="003E5135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 xml:space="preserve">ների </w:delText>
            </w:r>
          </w:del>
          <w:r w:rsidR="003E5135" w:rsidRPr="00DC2830">
            <w:rPr>
              <w:rFonts w:ascii="Sylfaen" w:eastAsia="Tahoma" w:hAnsi="Sylfaen" w:cs="Tahoma"/>
              <w:sz w:val="24"/>
              <w:szCs w:val="24"/>
            </w:rPr>
            <w:t>համեմատ</w:t>
          </w:r>
          <w:del w:id="16" w:author="Sargis Sargsyan" w:date="2024-04-10T18:58:00Z">
            <w:r w:rsidR="003E5135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>, ինչպիսին է 4G LTE-ը</w:delText>
            </w:r>
          </w:del>
          <w:r>
            <w:rPr>
              <w:rFonts w:ascii="Sylfaen" w:eastAsia="Tahoma" w:hAnsi="Sylfaen" w:cs="Tahoma"/>
              <w:sz w:val="24"/>
              <w:szCs w:val="24"/>
            </w:rPr>
            <w:t xml:space="preserve">: </w:t>
          </w:r>
          <w:del w:id="17" w:author="Sargis Sargsyan" w:date="2024-04-10T18:58:00Z">
            <w:r w:rsidDel="002D6339">
              <w:rPr>
                <w:rFonts w:ascii="Sylfaen" w:eastAsia="Tahoma" w:hAnsi="Sylfaen" w:cs="Tahoma"/>
                <w:sz w:val="24"/>
                <w:szCs w:val="24"/>
                <w:lang w:val="hy-AM"/>
              </w:rPr>
              <w:delText>Որը</w:delText>
            </w:r>
            <w:r w:rsidR="003E5135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 xml:space="preserve"> </w:delText>
            </w:r>
          </w:del>
          <w:ins w:id="18" w:author="Sargis Sargsyan" w:date="2024-04-10T18:58:00Z">
            <w:r w:rsidR="002D6339">
              <w:rPr>
                <w:rFonts w:ascii="Sylfaen" w:eastAsia="Tahoma" w:hAnsi="Sylfaen" w:cs="Tahoma"/>
                <w:sz w:val="24"/>
                <w:szCs w:val="24"/>
                <w:lang w:val="hy-AM"/>
              </w:rPr>
              <w:t>Այն</w:t>
            </w:r>
            <w:r w:rsidR="002D6339" w:rsidRPr="00DC2830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="008D6B65" w:rsidRPr="008D6B65">
            <w:rPr>
              <w:rFonts w:ascii="Sylfaen" w:eastAsia="Tahoma" w:hAnsi="Sylfaen" w:cs="Tahoma"/>
              <w:sz w:val="24"/>
              <w:szCs w:val="24"/>
            </w:rPr>
            <w:t>խոստանում է զգալի բարելավումներ</w:t>
          </w:r>
          <w:ins w:id="19" w:author="Sargis Sargsyan" w:date="2024-04-10T18:59:00Z">
            <w:r w:rsidR="002D6339">
              <w:rPr>
                <w:rFonts w:ascii="Sylfaen" w:eastAsia="Tahoma" w:hAnsi="Sylfaen" w:cs="Tahoma"/>
                <w:sz w:val="24"/>
                <w:szCs w:val="24"/>
              </w:rPr>
              <w:t>՝</w:t>
            </w:r>
          </w:ins>
          <w:del w:id="20" w:author="Sargis Sargsyan" w:date="2024-04-10T18:59:00Z">
            <w:r w:rsidR="008D6B65" w:rsidRPr="008D6B65" w:rsidDel="002D6339">
              <w:rPr>
                <w:rFonts w:ascii="Sylfaen" w:eastAsia="Tahoma" w:hAnsi="Sylfaen" w:cs="Tahoma"/>
                <w:sz w:val="24"/>
                <w:szCs w:val="24"/>
              </w:rPr>
              <w:delText xml:space="preserve"> իրականացնել</w:delText>
            </w:r>
          </w:del>
          <w:r w:rsidR="008D6B65" w:rsidRPr="008D6B65">
            <w:rPr>
              <w:rFonts w:ascii="Sylfaen" w:eastAsia="Tahoma" w:hAnsi="Sylfaen" w:cs="Tahoma"/>
              <w:sz w:val="24"/>
              <w:szCs w:val="24"/>
            </w:rPr>
            <w:t xml:space="preserve"> ցանցի </w:t>
          </w:r>
          <w:ins w:id="21" w:author="Sargis Sargsyan" w:date="2024-04-10T18:59:00Z">
            <w:r w:rsidR="002D6339">
              <w:rPr>
                <w:rFonts w:ascii="Sylfaen" w:eastAsia="Tahoma" w:hAnsi="Sylfaen" w:cs="Tahoma"/>
                <w:sz w:val="24"/>
                <w:szCs w:val="24"/>
              </w:rPr>
              <w:t xml:space="preserve">թողունակության, </w:t>
            </w:r>
          </w:ins>
          <w:r w:rsidR="008D6B65" w:rsidRPr="008D6B65">
            <w:rPr>
              <w:rFonts w:ascii="Sylfaen" w:eastAsia="Tahoma" w:hAnsi="Sylfaen" w:cs="Tahoma"/>
              <w:sz w:val="24"/>
              <w:szCs w:val="24"/>
            </w:rPr>
            <w:t>արագության, հզորության և հուսալիության մեջ</w:t>
          </w:r>
          <w:sdt>
            <w:sdtPr>
              <w:rPr>
                <w:rFonts w:ascii="Sylfaen" w:eastAsia="Tahoma" w:hAnsi="Sylfaen" w:cs="Tahoma"/>
                <w:sz w:val="24"/>
                <w:szCs w:val="24"/>
              </w:rPr>
              <w:id w:val="-26642200"/>
              <w:citation/>
            </w:sdtPr>
            <w:sdtEndPr/>
            <w:sdtContent>
              <w:r w:rsidR="00C65A52">
                <w:rPr>
                  <w:rFonts w:ascii="Sylfaen" w:eastAsia="Tahoma" w:hAnsi="Sylfaen" w:cs="Tahoma"/>
                  <w:sz w:val="24"/>
                  <w:szCs w:val="24"/>
                </w:rPr>
                <w:fldChar w:fldCharType="begin"/>
              </w:r>
              <w:r w:rsidR="00C65A52" w:rsidRPr="00E57159">
                <w:rPr>
                  <w:rFonts w:ascii="Sylfaen" w:eastAsia="Tahoma" w:hAnsi="Sylfaen" w:cs="Tahoma"/>
                  <w:sz w:val="24"/>
                  <w:szCs w:val="24"/>
                  <w:rPrChange w:id="22" w:author="Sargis Sargsyan" w:date="2024-04-10T18:49:00Z">
                    <w:rPr>
                      <w:rFonts w:ascii="Sylfaen" w:eastAsia="Tahoma" w:hAnsi="Sylfaen" w:cs="Tahoma"/>
                      <w:sz w:val="24"/>
                      <w:szCs w:val="24"/>
                      <w:lang w:val="en-US"/>
                    </w:rPr>
                  </w:rPrChange>
                </w:rPr>
                <w:instrText xml:space="preserve"> CITATION Hem24 \l 1033 </w:instrText>
              </w:r>
              <w:r w:rsidR="00C65A52">
                <w:rPr>
                  <w:rFonts w:ascii="Sylfaen" w:eastAsia="Tahoma" w:hAnsi="Sylfaen" w:cs="Tahoma"/>
                  <w:sz w:val="24"/>
                  <w:szCs w:val="24"/>
                </w:rPr>
                <w:fldChar w:fldCharType="separate"/>
              </w:r>
              <w:r w:rsidR="00574C4D">
                <w:rPr>
                  <w:rFonts w:ascii="Sylfaen" w:eastAsia="Tahoma" w:hAnsi="Sylfaen" w:cs="Tahoma"/>
                  <w:noProof/>
                  <w:sz w:val="24"/>
                  <w:szCs w:val="24"/>
                </w:rPr>
                <w:t xml:space="preserve"> </w:t>
              </w:r>
              <w:r w:rsidR="00574C4D" w:rsidRPr="00574C4D">
                <w:rPr>
                  <w:rFonts w:ascii="Sylfaen" w:eastAsia="Tahoma" w:hAnsi="Sylfaen" w:cs="Tahoma"/>
                  <w:noProof/>
                  <w:sz w:val="24"/>
                  <w:szCs w:val="24"/>
                </w:rPr>
                <w:t>[1]</w:t>
              </w:r>
              <w:r w:rsidR="00C65A52">
                <w:rPr>
                  <w:rFonts w:ascii="Sylfaen" w:eastAsia="Tahoma" w:hAnsi="Sylfaen" w:cs="Tahoma"/>
                  <w:sz w:val="24"/>
                  <w:szCs w:val="24"/>
                </w:rPr>
                <w:fldChar w:fldCharType="end"/>
              </w:r>
            </w:sdtContent>
          </w:sdt>
          <w:r w:rsidR="003E5135" w:rsidRPr="00DC2830">
            <w:rPr>
              <w:rFonts w:ascii="Sylfaen" w:eastAsia="Tahoma" w:hAnsi="Sylfaen" w:cs="Tahoma"/>
              <w:sz w:val="24"/>
              <w:szCs w:val="24"/>
            </w:rPr>
            <w:t>(Նկար 1)։</w:t>
          </w:r>
        </w:sdtContent>
      </w:sdt>
    </w:p>
    <w:p w14:paraId="043898C4" w14:textId="19276B1F" w:rsidR="00E4298E" w:rsidRPr="00E03FA8" w:rsidRDefault="00285977">
      <w:pPr>
        <w:spacing w:line="360" w:lineRule="auto"/>
        <w:ind w:firstLine="720"/>
        <w:jc w:val="center"/>
        <w:rPr>
          <w:rFonts w:ascii="Sylfaen" w:eastAsia="Arial" w:hAnsi="Sylfaen" w:cs="Arial"/>
          <w:sz w:val="20"/>
          <w:szCs w:val="20"/>
        </w:rPr>
      </w:pPr>
      <w:sdt>
        <w:sdtPr>
          <w:rPr>
            <w:rFonts w:ascii="Sylfaen" w:hAnsi="Sylfaen"/>
            <w:sz w:val="20"/>
            <w:szCs w:val="20"/>
          </w:rPr>
          <w:tag w:val="goog_rdk_6"/>
          <w:id w:val="181249040"/>
        </w:sdtPr>
        <w:sdtEndPr/>
        <w:sdtContent>
          <w:r w:rsidR="0059570A" w:rsidRPr="00E03FA8">
            <w:rPr>
              <w:rFonts w:ascii="Sylfaen" w:eastAsia="Tahoma" w:hAnsi="Sylfaen" w:cs="Tahoma"/>
              <w:sz w:val="20"/>
              <w:szCs w:val="20"/>
            </w:rPr>
            <w:t>Նկար1</w:t>
          </w:r>
        </w:sdtContent>
      </w:sdt>
      <w:r w:rsidR="0059570A" w:rsidRPr="00E03FA8">
        <w:rPr>
          <w:rFonts w:ascii="Times New Roman" w:eastAsia="Cambria Math" w:hAnsi="Times New Roman" w:cs="Times New Roman"/>
          <w:sz w:val="20"/>
          <w:szCs w:val="20"/>
        </w:rPr>
        <w:t>․</w:t>
      </w:r>
      <w:sdt>
        <w:sdtPr>
          <w:rPr>
            <w:rFonts w:ascii="Sylfaen" w:hAnsi="Sylfaen"/>
            <w:sz w:val="20"/>
            <w:szCs w:val="20"/>
          </w:rPr>
          <w:tag w:val="goog_rdk_7"/>
          <w:id w:val="1650476238"/>
        </w:sdtPr>
        <w:sdtEndPr/>
        <w:sdtContent>
          <w:r w:rsidR="0059570A" w:rsidRPr="00E03FA8">
            <w:rPr>
              <w:rFonts w:ascii="Sylfaen" w:eastAsia="Tahoma" w:hAnsi="Sylfaen" w:cs="Tahoma"/>
              <w:sz w:val="20"/>
              <w:szCs w:val="20"/>
            </w:rPr>
            <w:t xml:space="preserve"> 5G ցանցի առանձնահատկությունները</w:t>
          </w:r>
        </w:sdtContent>
      </w:sdt>
    </w:p>
    <w:p w14:paraId="0A49571F" w14:textId="50C405DA" w:rsidR="00E4298E" w:rsidRPr="00DC2830" w:rsidRDefault="00285977">
      <w:pPr>
        <w:spacing w:line="360" w:lineRule="auto"/>
        <w:ind w:firstLine="720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8"/>
          <w:id w:val="-43081576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5G-ն առաջարկում է տվյալների էապես ավելի բարձր արագություն, իսկ առավելագույն արագությունը հասնում է մինչև </w:t>
          </w:r>
          <w:r w:rsidR="00C65A52">
            <w:rPr>
              <w:rFonts w:ascii="Sylfaen" w:eastAsia="Tahoma" w:hAnsi="Sylfaen" w:cs="Tahoma"/>
              <w:sz w:val="24"/>
              <w:szCs w:val="24"/>
            </w:rPr>
            <w:t>2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0 </w:t>
          </w:r>
          <w:del w:id="23" w:author="Sargis Sargsyan" w:date="2024-04-10T18:57:00Z">
            <w:r w:rsidR="0059570A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>գ</w:delText>
            </w:r>
          </w:del>
          <w:ins w:id="24" w:author="Sargis Sargsyan" w:date="2024-04-10T18:57:00Z">
            <w:r w:rsidR="002D6339">
              <w:rPr>
                <w:rFonts w:ascii="Sylfaen" w:eastAsia="Tahoma" w:hAnsi="Sylfaen" w:cs="Tahoma"/>
                <w:sz w:val="24"/>
                <w:szCs w:val="24"/>
              </w:rPr>
              <w:t>Գ</w:t>
            </w:r>
          </w:ins>
          <w:del w:id="25" w:author="Sargis Sargsyan" w:date="2024-04-10T18:57:00Z">
            <w:r w:rsidR="0059570A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>ի</w:delText>
            </w:r>
          </w:del>
          <w:del w:id="26" w:author="Sargis Sargsyan" w:date="2024-04-10T18:56:00Z">
            <w:r w:rsidR="0059570A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>գաբ</w:delText>
            </w:r>
          </w:del>
          <w:ins w:id="27" w:author="Sargis Sargsyan" w:date="2024-04-10T18:57:00Z">
            <w:r w:rsidR="002D6339">
              <w:rPr>
                <w:rFonts w:ascii="Sylfaen" w:eastAsia="Tahoma" w:hAnsi="Sylfaen" w:cs="Tahoma"/>
                <w:sz w:val="24"/>
                <w:szCs w:val="24"/>
              </w:rPr>
              <w:t>բ</w:t>
            </w:r>
          </w:ins>
          <w:del w:id="28" w:author="Sargis Sargsyan" w:date="2024-04-10T18:56:00Z">
            <w:r w:rsidR="0059570A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>ի</w:delText>
            </w:r>
          </w:del>
          <w:del w:id="29" w:author="Sargis Sargsyan" w:date="2024-04-10T18:57:00Z">
            <w:r w:rsidR="0059570A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>թ</w:delText>
            </w:r>
          </w:del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/վ</w:t>
          </w:r>
          <w:del w:id="30" w:author="Sargis Sargsyan" w:date="2024-04-10T18:57:00Z">
            <w:r w:rsidR="0059570A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>րկ</w:delText>
            </w:r>
          </w:del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: Սա թույլ է տալիս շատ մեծ արագություններով ներբեռնումներ, բարձր հստակությամբ բովանդակության անխափան հոսք և տվյալների արագ փոխանցում: 5G ցանցերն ապահովում են շատ ցածր </w:t>
          </w:r>
          <w:del w:id="31" w:author="Sargis Sargsyan" w:date="2024-04-10T19:00:00Z">
            <w:r w:rsidR="0059570A" w:rsidRPr="00DC2830" w:rsidDel="00605B84">
              <w:rPr>
                <w:rFonts w:ascii="Sylfaen" w:eastAsia="Tahoma" w:hAnsi="Sylfaen" w:cs="Tahoma"/>
                <w:sz w:val="24"/>
                <w:szCs w:val="24"/>
              </w:rPr>
              <w:delText>ուշացում</w:delText>
            </w:r>
          </w:del>
          <w:ins w:id="32" w:author="Sargis Sargsyan" w:date="2024-04-10T19:00:00Z">
            <w:r w:rsidR="00605B84">
              <w:rPr>
                <w:rFonts w:ascii="Sylfaen" w:eastAsia="Tahoma" w:hAnsi="Sylfaen" w:cs="Tahoma"/>
                <w:sz w:val="24"/>
                <w:szCs w:val="24"/>
              </w:rPr>
              <w:t>հապաղում</w:t>
            </w:r>
          </w:ins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՝ հասցնելով մինչև </w:t>
          </w:r>
          <w:r w:rsidR="00C65A52">
            <w:rPr>
              <w:rFonts w:ascii="Sylfaen" w:eastAsia="Tahoma" w:hAnsi="Sylfaen" w:cs="Tahoma"/>
              <w:sz w:val="24"/>
              <w:szCs w:val="24"/>
            </w:rPr>
            <w:t>1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</w:t>
          </w:r>
          <w:del w:id="33" w:author="Sargis Sargsyan" w:date="2024-04-10T19:00:00Z">
            <w:r w:rsidR="0059570A" w:rsidRPr="00DC2830" w:rsidDel="00605B84">
              <w:rPr>
                <w:rFonts w:ascii="Sylfaen" w:eastAsia="Tahoma" w:hAnsi="Sylfaen" w:cs="Tahoma"/>
                <w:sz w:val="24"/>
                <w:szCs w:val="24"/>
              </w:rPr>
              <w:delText xml:space="preserve">միլիվայրկյան </w:delText>
            </w:r>
          </w:del>
          <w:ins w:id="34" w:author="Sargis Sargsyan" w:date="2024-04-10T19:00:00Z">
            <w:r w:rsidR="00605B84" w:rsidRPr="00DC2830">
              <w:rPr>
                <w:rFonts w:ascii="Sylfaen" w:eastAsia="Tahoma" w:hAnsi="Sylfaen" w:cs="Tahoma"/>
                <w:sz w:val="24"/>
                <w:szCs w:val="24"/>
              </w:rPr>
              <w:t>մ</w:t>
            </w:r>
            <w:r w:rsidR="00605B84">
              <w:rPr>
                <w:rFonts w:ascii="Sylfaen" w:eastAsia="Tahoma" w:hAnsi="Sylfaen" w:cs="Tahoma"/>
                <w:sz w:val="24"/>
                <w:szCs w:val="24"/>
              </w:rPr>
              <w:t>վ</w:t>
            </w:r>
            <w:r w:rsidR="00605B84" w:rsidRPr="00DC2830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(</w:t>
          </w:r>
          <w:del w:id="35" w:author="Sargis Sargsyan" w:date="2024-04-10T19:00:00Z">
            <w:r w:rsidR="0059570A" w:rsidRPr="00DC2830" w:rsidDel="00605B84">
              <w:rPr>
                <w:rFonts w:ascii="Sylfaen" w:eastAsia="Tahoma" w:hAnsi="Sylfaen" w:cs="Tahoma"/>
                <w:sz w:val="24"/>
                <w:szCs w:val="24"/>
              </w:rPr>
              <w:delText xml:space="preserve"> </w:delText>
            </w:r>
          </w:del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ms</w:t>
          </w:r>
          <w:del w:id="36" w:author="Sargis Sargsyan" w:date="2024-04-10T19:00:00Z">
            <w:r w:rsidR="0059570A" w:rsidRPr="00DC2830" w:rsidDel="00605B84">
              <w:rPr>
                <w:rFonts w:ascii="Sylfaen" w:eastAsia="Tahoma" w:hAnsi="Sylfaen" w:cs="Tahoma"/>
                <w:sz w:val="24"/>
                <w:szCs w:val="24"/>
              </w:rPr>
              <w:delText xml:space="preserve"> </w:delText>
            </w:r>
          </w:del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): Այս գրեթե ակնթարթային արձագանքումը կարևոր է իրական ժամանակում այնպիսի ծրագրերի համար, 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lastRenderedPageBreak/>
            <w:t xml:space="preserve">ինչպիսիք են ինքնավար մեքենաները, հեռավար վիրաբուժությունը և արդյունաբերական ավտոմատացումը: 5G-ի միջոցով ցանցերը կարող են միաժամանակ </w:t>
          </w:r>
          <w:del w:id="37" w:author="Sargis Sargsyan" w:date="2024-04-10T19:02:00Z">
            <w:r w:rsidR="0059570A" w:rsidRPr="00DC2830" w:rsidDel="009B0ECF">
              <w:rPr>
                <w:rFonts w:ascii="Sylfaen" w:eastAsia="Tahoma" w:hAnsi="Sylfaen" w:cs="Tahoma"/>
                <w:sz w:val="24"/>
                <w:szCs w:val="24"/>
              </w:rPr>
              <w:delText xml:space="preserve">աջակցել </w:delText>
            </w:r>
          </w:del>
          <w:ins w:id="38" w:author="Sargis Sargsyan" w:date="2024-04-10T19:02:00Z">
            <w:r w:rsidR="009B0ECF">
              <w:rPr>
                <w:rFonts w:ascii="Sylfaen" w:eastAsia="Tahoma" w:hAnsi="Sylfaen" w:cs="Tahoma"/>
                <w:sz w:val="24"/>
                <w:szCs w:val="24"/>
              </w:rPr>
              <w:t>սպասարկել</w:t>
            </w:r>
            <w:r w:rsidR="009B0ECF" w:rsidRPr="00DC2830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միացված սարքերի հսկայական քանակի` շնորհիվ այնպիսի գործառույթների, ինչպիսին է զանգվածային մեքենայական տիպի հաղորդակցությունը ( mMTC ): Այս ավելացված հզորությունը հնարավորություն է տալիս անխափան կապ ունենալ IoT սարքերի և հավելվածների լայն շրջանակի համար: 5G ցանցերն առաջարկում են բարձր հուսալիություն և ճկունություն՝ ապահովելով </w:t>
          </w:r>
          <w:del w:id="39" w:author="Sargis Sargsyan" w:date="2024-04-10T19:08:00Z">
            <w:r w:rsidR="0059570A" w:rsidRPr="00DC2830" w:rsidDel="00672CA2">
              <w:rPr>
                <w:rFonts w:ascii="Sylfaen" w:eastAsia="Tahoma" w:hAnsi="Sylfaen" w:cs="Tahoma"/>
                <w:sz w:val="24"/>
                <w:szCs w:val="24"/>
              </w:rPr>
              <w:delText xml:space="preserve">հետևողական </w:delText>
            </w:r>
          </w:del>
          <w:ins w:id="40" w:author="Sargis Sargsyan" w:date="2024-04-10T19:08:00Z">
            <w:r w:rsidR="00672CA2">
              <w:rPr>
                <w:rFonts w:ascii="Sylfaen" w:eastAsia="Tahoma" w:hAnsi="Sylfaen" w:cs="Tahoma"/>
                <w:sz w:val="24"/>
                <w:szCs w:val="24"/>
                <w:lang w:val="hy-AM"/>
              </w:rPr>
              <w:t>հուսալի</w:t>
            </w:r>
            <w:r w:rsidR="00672CA2" w:rsidRPr="00DC2830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կապ և արդյունավետություն նույնիսկ դժվարին միջավայրում</w:t>
          </w:r>
          <w:ins w:id="41" w:author="Sargis Sargsyan" w:date="2024-04-10T19:10:00Z">
            <w:r w:rsidR="00C45B09">
              <w:rPr>
                <w:rFonts w:ascii="Sylfaen" w:eastAsia="Tahoma" w:hAnsi="Sylfaen" w:cs="Tahoma"/>
                <w:sz w:val="24"/>
                <w:szCs w:val="24"/>
              </w:rPr>
              <w:t xml:space="preserve">, </w:t>
            </w:r>
          </w:ins>
          <w:del w:id="42" w:author="Sargis Sargsyan" w:date="2024-04-10T19:10:00Z">
            <w:r w:rsidR="0059570A" w:rsidRPr="006E64E5" w:rsidDel="00C45B09">
              <w:rPr>
                <w:rFonts w:ascii="Sylfaen" w:eastAsia="Tahoma" w:hAnsi="Sylfaen" w:cs="Tahoma"/>
                <w:sz w:val="24"/>
                <w:szCs w:val="24"/>
              </w:rPr>
              <w:delText>:</w:delText>
            </w:r>
          </w:del>
          <w:ins w:id="43" w:author="Sargis Sargsyan" w:date="2024-04-10T19:10:00Z">
            <w:r w:rsidR="00C45B09" w:rsidRPr="006E64E5">
              <w:rPr>
                <w:rFonts w:ascii="Sylfaen" w:eastAsia="Tahoma" w:hAnsi="Sylfaen" w:cs="Tahoma"/>
                <w:sz w:val="24"/>
                <w:szCs w:val="24"/>
              </w:rPr>
              <w:t>ի</w:t>
            </w:r>
          </w:ins>
          <w:del w:id="44" w:author="Sargis Sargsyan" w:date="2024-04-10T19:10:00Z">
            <w:r w:rsidR="0059570A" w:rsidRPr="006E64E5" w:rsidDel="00C45B09">
              <w:rPr>
                <w:rFonts w:ascii="Sylfaen" w:eastAsia="Tahoma" w:hAnsi="Sylfaen" w:cs="Tahoma"/>
                <w:sz w:val="24"/>
                <w:szCs w:val="24"/>
              </w:rPr>
              <w:delText>Ի</w:delText>
            </w:r>
          </w:del>
          <w:r w:rsidR="0059570A" w:rsidRPr="006E64E5">
            <w:rPr>
              <w:rFonts w:ascii="Sylfaen" w:eastAsia="Tahoma" w:hAnsi="Sylfaen" w:cs="Tahoma"/>
              <w:sz w:val="24"/>
              <w:szCs w:val="24"/>
            </w:rPr>
            <w:t xml:space="preserve">սկ արդեն </w:t>
          </w:r>
          <w:ins w:id="45" w:author="Sargis Sargsyan" w:date="2024-04-10T19:10:00Z">
            <w:r w:rsidR="00C45B09" w:rsidRPr="006E64E5">
              <w:rPr>
                <w:rFonts w:ascii="Sylfaen" w:eastAsia="Tahoma" w:hAnsi="Sylfaen" w:cs="Tahoma"/>
                <w:sz w:val="24"/>
                <w:szCs w:val="24"/>
              </w:rPr>
              <w:t>ի</w:t>
            </w:r>
          </w:ins>
          <w:del w:id="46" w:author="Sargis Sargsyan" w:date="2024-04-10T19:10:00Z">
            <w:r w:rsidR="0059570A" w:rsidRPr="006E64E5" w:rsidDel="00C45B09">
              <w:rPr>
                <w:rFonts w:ascii="Sylfaen" w:eastAsia="Tahoma" w:hAnsi="Sylfaen" w:cs="Tahoma"/>
                <w:sz w:val="24"/>
                <w:szCs w:val="24"/>
              </w:rPr>
              <w:delText>Ի</w:delText>
            </w:r>
          </w:del>
          <w:r w:rsidR="0059570A" w:rsidRPr="006E64E5">
            <w:rPr>
              <w:rFonts w:ascii="Sylfaen" w:eastAsia="Tahoma" w:hAnsi="Sylfaen" w:cs="Tahoma"/>
              <w:sz w:val="24"/>
              <w:szCs w:val="24"/>
            </w:rPr>
            <w:t>րեր</w:t>
          </w:r>
          <w:ins w:id="47" w:author="Sargis Sargsyan" w:date="2024-04-10T19:11:00Z">
            <w:r w:rsidR="00C45B09" w:rsidRPr="006E64E5">
              <w:rPr>
                <w:rFonts w:ascii="Sylfaen" w:eastAsia="Tahoma" w:hAnsi="Sylfaen" w:cs="Tahoma"/>
                <w:sz w:val="24"/>
                <w:szCs w:val="24"/>
              </w:rPr>
              <w:t>ի</w:t>
            </w:r>
          </w:ins>
          <w:del w:id="48" w:author="Sargis Sargsyan" w:date="2024-04-10T19:11:00Z">
            <w:r w:rsidR="0059570A" w:rsidRPr="006E64E5" w:rsidDel="00C45B09">
              <w:rPr>
                <w:rFonts w:ascii="Sylfaen" w:eastAsia="Tahoma" w:hAnsi="Sylfaen" w:cs="Tahoma"/>
                <w:sz w:val="24"/>
                <w:szCs w:val="24"/>
              </w:rPr>
              <w:delText>ի</w:delText>
            </w:r>
          </w:del>
          <w:r w:rsidR="0059570A" w:rsidRPr="006E64E5">
            <w:rPr>
              <w:rFonts w:ascii="Sylfaen" w:eastAsia="Tahoma" w:hAnsi="Sylfaen" w:cs="Tahoma"/>
              <w:sz w:val="24"/>
              <w:szCs w:val="24"/>
            </w:rPr>
            <w:t xml:space="preserve"> արդյունաբերական </w:t>
          </w:r>
          <w:ins w:id="49" w:author="Sargis Sargsyan" w:date="2024-04-10T19:11:00Z">
            <w:r w:rsidR="00C45B09" w:rsidRPr="006E64E5">
              <w:rPr>
                <w:rFonts w:ascii="Sylfaen" w:eastAsia="Tahoma" w:hAnsi="Sylfaen" w:cs="Tahoma"/>
                <w:sz w:val="24"/>
                <w:szCs w:val="24"/>
              </w:rPr>
              <w:t>բանացացնց</w:t>
            </w:r>
          </w:ins>
          <w:ins w:id="50" w:author="Sargis Sargsyan" w:date="2024-04-10T19:12:00Z">
            <w:r w:rsidR="00C45B09" w:rsidRPr="006E64E5">
              <w:rPr>
                <w:rFonts w:ascii="Sylfaen" w:eastAsia="Tahoma" w:hAnsi="Sylfaen" w:cs="Tahoma"/>
                <w:sz w:val="24"/>
                <w:szCs w:val="24"/>
              </w:rPr>
              <w:t>ը</w:t>
            </w:r>
          </w:ins>
          <w:del w:id="51" w:author="Sargis Sargsyan" w:date="2024-04-10T19:11:00Z">
            <w:r w:rsidR="0059570A" w:rsidRPr="006E64E5" w:rsidDel="00C45B09">
              <w:rPr>
                <w:rFonts w:ascii="Sylfaen" w:eastAsia="Tahoma" w:hAnsi="Sylfaen" w:cs="Tahoma"/>
                <w:sz w:val="24"/>
                <w:szCs w:val="24"/>
              </w:rPr>
              <w:delText>ինտերնետը</w:delText>
            </w:r>
          </w:del>
          <w:r w:rsidR="0059570A" w:rsidRPr="006E64E5">
            <w:rPr>
              <w:rFonts w:ascii="Sylfaen" w:eastAsia="Tahoma" w:hAnsi="Sylfaen" w:cs="Tahoma"/>
              <w:sz w:val="24"/>
              <w:szCs w:val="24"/>
            </w:rPr>
            <w:t xml:space="preserve"> ( IIoT ) վերաբերում է</w:t>
          </w:r>
          <w:ins w:id="52" w:author="Derenik Petrosyan" w:date="2024-04-14T21:54:00Z">
            <w:r w:rsidR="000233F1" w:rsidRPr="006E64E5">
              <w:rPr>
                <w:rFonts w:ascii="Sylfaen" w:eastAsia="Tahoma" w:hAnsi="Sylfaen" w:cs="Tahoma"/>
                <w:sz w:val="24"/>
                <w:szCs w:val="24"/>
                <w:rPrChange w:id="53" w:author="Derenik Petrosyan" w:date="2024-04-14T21:55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  <w:lang w:val="en-US"/>
                  </w:rPr>
                </w:rPrChange>
              </w:rPr>
              <w:t xml:space="preserve"> </w:t>
            </w:r>
            <w:r w:rsidR="000233F1" w:rsidRPr="006E64E5">
              <w:rPr>
                <w:rFonts w:ascii="Sylfaen" w:eastAsia="Tahoma" w:hAnsi="Sylfaen" w:cs="Tahoma"/>
                <w:sz w:val="24"/>
                <w:szCs w:val="24"/>
                <w:rPrChange w:id="54" w:author="Derenik Petrosyan" w:date="2024-04-14T21:55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</w:rPr>
                </w:rPrChange>
              </w:rPr>
              <w:t>արդյունաբերական գործընթացներին և գործառնություններին</w:t>
            </w:r>
            <w:r w:rsidR="000233F1" w:rsidRPr="006E64E5">
              <w:rPr>
                <w:rFonts w:ascii="Sylfaen" w:eastAsia="Tahoma" w:hAnsi="Sylfaen" w:cs="Tahoma"/>
                <w:sz w:val="24"/>
                <w:szCs w:val="24"/>
                <w:rPrChange w:id="55" w:author="Derenik Petrosyan" w:date="2024-04-14T21:55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  <w:lang w:val="en-US"/>
                  </w:rPr>
                </w:rPrChange>
              </w:rPr>
              <w:t xml:space="preserve"> </w:t>
            </w:r>
          </w:ins>
          <w:r w:rsidR="0059570A" w:rsidRPr="006E64E5">
            <w:rPr>
              <w:rFonts w:ascii="Sylfaen" w:eastAsia="Tahoma" w:hAnsi="Sylfaen" w:cs="Tahoma"/>
              <w:sz w:val="24"/>
              <w:szCs w:val="24"/>
            </w:rPr>
            <w:t xml:space="preserve"> IoT տեխնոլոգիաների ինտեգրմանը</w:t>
          </w:r>
          <w:del w:id="56" w:author="Derenik Petrosyan" w:date="2024-04-14T21:54:00Z">
            <w:r w:rsidR="0059570A" w:rsidRPr="006E64E5" w:rsidDel="000233F1">
              <w:rPr>
                <w:rFonts w:ascii="Sylfaen" w:eastAsia="Tahoma" w:hAnsi="Sylfaen" w:cs="Tahoma"/>
                <w:sz w:val="24"/>
                <w:szCs w:val="24"/>
              </w:rPr>
              <w:delText xml:space="preserve"> արդյունաբերական գործընթացներին և գործառնություններին</w:delText>
            </w:r>
          </w:del>
          <w:r w:rsidR="0059570A" w:rsidRPr="006E64E5">
            <w:rPr>
              <w:rFonts w:ascii="Sylfaen" w:eastAsia="Tahoma" w:hAnsi="Sylfaen" w:cs="Tahoma"/>
              <w:sz w:val="24"/>
              <w:szCs w:val="24"/>
            </w:rPr>
            <w:t>: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Արդյունաբերական </w:t>
          </w:r>
          <w:r w:rsidR="0059570A" w:rsidRPr="00D21AFD">
            <w:rPr>
              <w:rFonts w:ascii="Sylfaen" w:eastAsia="Tahoma" w:hAnsi="Sylfaen" w:cs="Tahoma"/>
              <w:sz w:val="24"/>
              <w:szCs w:val="24"/>
            </w:rPr>
            <w:t>պարամետրերում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IIoT-ն ընդգրկում է միացված սարքերի, սենսորների, մղիչների և կառավարման համակարգերի լայն շրջանակ, որոնք հավաքում են տվյալներ, վերահսկում են ակտիվները և հնարավորություն են տալիս ավտոմատացում և օպտիմալացում: </w:t>
          </w:r>
          <w:r w:rsidR="009E23B2" w:rsidRPr="006E64E5">
            <w:rPr>
              <w:rStyle w:val="normaltextrun"/>
              <w:rFonts w:ascii="Sylfaen" w:hAnsi="Sylfaen"/>
              <w:color w:val="000000"/>
              <w:sz w:val="24"/>
              <w:szCs w:val="24"/>
              <w:shd w:val="clear" w:color="auto" w:fill="FFFFFF"/>
              <w:lang w:val="hy-AM"/>
              <w:rPrChange w:id="57" w:author="Derenik Petrosyan" w:date="2024-04-14T21:59:00Z">
                <w:rPr>
                  <w:rStyle w:val="normaltextrun"/>
                  <w:rFonts w:ascii="Sylfaen" w:hAnsi="Sylfaen"/>
                  <w:color w:val="000000"/>
                  <w:shd w:val="clear" w:color="auto" w:fill="FFFFFF"/>
                  <w:lang w:val="hy-AM"/>
                </w:rPr>
              </w:rPrChange>
            </w:rPr>
            <w:t>IIoT- ի հիմնական առավելություններ</w:t>
          </w:r>
          <w:ins w:id="58" w:author="Derenik Petrosyan" w:date="2024-04-14T22:04:00Z">
            <w:r w:rsid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</w:rPr>
              <w:t>ից</w:t>
            </w:r>
          </w:ins>
          <w:r w:rsidR="009E23B2" w:rsidRPr="006E64E5">
            <w:rPr>
              <w:rStyle w:val="normaltextrun"/>
              <w:rFonts w:ascii="Sylfaen" w:hAnsi="Sylfaen"/>
              <w:color w:val="000000"/>
              <w:sz w:val="24"/>
              <w:szCs w:val="24"/>
              <w:shd w:val="clear" w:color="auto" w:fill="FFFFFF"/>
              <w:lang w:val="hy-AM"/>
              <w:rPrChange w:id="59" w:author="Derenik Petrosyan" w:date="2024-04-14T21:59:00Z">
                <w:rPr>
                  <w:rStyle w:val="normaltextrun"/>
                  <w:rFonts w:ascii="Sylfaen" w:hAnsi="Sylfaen"/>
                  <w:color w:val="000000"/>
                  <w:shd w:val="clear" w:color="auto" w:fill="FFFFFF"/>
                  <w:lang w:val="hy-AM"/>
                </w:rPr>
              </w:rPrChange>
            </w:rPr>
            <w:t xml:space="preserve"> է </w:t>
          </w:r>
          <w:ins w:id="60" w:author="Derenik Petrosyan" w:date="2024-04-14T21:59:00Z">
            <w:r w:rsidR="006E64E5" w:rsidRP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  <w:rPrChange w:id="61" w:author="Derenik Petrosyan" w:date="2024-04-14T21:59:00Z">
                  <w:rPr>
                    <w:rStyle w:val="normaltextrun"/>
                    <w:rFonts w:ascii="Sylfaen" w:hAnsi="Sylfaen"/>
                    <w:color w:val="000000"/>
                    <w:shd w:val="clear" w:color="auto" w:fill="FFFFFF"/>
                    <w:lang w:val="hy-AM"/>
                  </w:rPr>
                </w:rPrChange>
              </w:rPr>
              <w:t>իրական ժամանակ</w:t>
            </w:r>
          </w:ins>
          <w:ins w:id="62" w:author="Derenik Petrosyan" w:date="2024-04-14T22:00:00Z">
            <w:r w:rsid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</w:rPr>
              <w:t>ում</w:t>
            </w:r>
          </w:ins>
          <w:ins w:id="63" w:author="Derenik Petrosyan" w:date="2024-04-14T21:59:00Z">
            <w:r w:rsidR="006E64E5" w:rsidRP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  <w:rPrChange w:id="64" w:author="Derenik Petrosyan" w:date="2024-04-14T21:59:00Z">
                  <w:rPr>
                    <w:rStyle w:val="normaltextrun"/>
                    <w:rFonts w:ascii="Sylfaen" w:hAnsi="Sylfaen"/>
                    <w:color w:val="000000"/>
                    <w:shd w:val="clear" w:color="auto" w:fill="FFFFFF"/>
                    <w:lang w:val="hy-AM"/>
                  </w:rPr>
                </w:rPrChange>
              </w:rPr>
              <w:t xml:space="preserve"> արտադրության տվյալներ</w:t>
            </w:r>
          </w:ins>
          <w:ins w:id="65" w:author="Derenik Petrosyan" w:date="2024-04-14T22:00:00Z">
            <w:r w:rsid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</w:rPr>
              <w:t xml:space="preserve"> հավաքագրումը</w:t>
            </w:r>
          </w:ins>
          <w:ins w:id="66" w:author="Derenik Petrosyan" w:date="2024-04-14T22:01:00Z">
            <w:r w:rsidR="006E64E5" w:rsidRP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rPrChange w:id="67" w:author="Derenik Petrosyan" w:date="2024-04-14T22:01:00Z">
                  <w:rPr>
                    <w:rStyle w:val="normaltextrun"/>
                    <w:rFonts w:ascii="Sylfaen" w:hAnsi="Sylfaen"/>
                    <w:color w:val="000000"/>
                    <w:sz w:val="24"/>
                    <w:szCs w:val="24"/>
                    <w:shd w:val="clear" w:color="auto" w:fill="FFFFFF"/>
                    <w:lang w:val="en-US"/>
                  </w:rPr>
                </w:rPrChange>
              </w:rPr>
              <w:t xml:space="preserve">, </w:t>
            </w:r>
          </w:ins>
          <w:ins w:id="68" w:author="Derenik Petrosyan" w:date="2024-04-14T22:04:00Z">
            <w:r w:rsid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</w:rPr>
              <w:t>ստացված տվյալների պահպանումը</w:t>
            </w:r>
            <w:r w:rsidR="006E64E5">
              <w:rPr>
                <w:rStyle w:val="normaltextrun"/>
                <w:rFonts w:ascii="Sylfaen" w:hAnsi="Sylfaen"/>
                <w:color w:val="000000"/>
                <w:shd w:val="clear" w:color="auto" w:fill="FFFFFF"/>
                <w:lang w:val="hy-AM"/>
              </w:rPr>
              <w:t xml:space="preserve">, </w:t>
            </w:r>
          </w:ins>
          <w:ins w:id="69" w:author="Derenik Petrosyan" w:date="2024-04-14T22:01:00Z">
            <w:r w:rsid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</w:rPr>
              <w:t>որակի կառավարումը</w:t>
            </w:r>
          </w:ins>
          <w:ins w:id="70" w:author="Derenik Petrosyan" w:date="2024-04-14T22:02:00Z">
            <w:r w:rsidR="006E64E5" w:rsidRP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rPrChange w:id="71" w:author="Derenik Petrosyan" w:date="2024-04-14T22:02:00Z">
                  <w:rPr>
                    <w:rStyle w:val="normaltextrun"/>
                    <w:rFonts w:ascii="Sylfaen" w:hAnsi="Sylfaen"/>
                    <w:color w:val="000000"/>
                    <w:sz w:val="24"/>
                    <w:szCs w:val="24"/>
                    <w:shd w:val="clear" w:color="auto" w:fill="FFFFFF"/>
                    <w:lang w:val="en-US"/>
                  </w:rPr>
                </w:rPrChange>
              </w:rPr>
              <w:t>,</w:t>
            </w:r>
          </w:ins>
          <w:ins w:id="72" w:author="Derenik Petrosyan" w:date="2024-04-14T22:05:00Z">
            <w:r w:rsidR="006E64E5" w:rsidRP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rPrChange w:id="73" w:author="Derenik Petrosyan" w:date="2024-04-14T22:05:00Z">
                  <w:rPr>
                    <w:rStyle w:val="normaltextrun"/>
                    <w:rFonts w:ascii="Sylfaen" w:hAnsi="Sylfaen"/>
                    <w:color w:val="000000"/>
                    <w:sz w:val="24"/>
                    <w:szCs w:val="24"/>
                    <w:shd w:val="clear" w:color="auto" w:fill="FFFFFF"/>
                    <w:lang w:val="en-US"/>
                  </w:rPr>
                </w:rPrChange>
              </w:rPr>
              <w:t xml:space="preserve">  </w:t>
            </w:r>
            <w:r w:rsidR="006E64E5" w:rsidRP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</w:rPr>
              <w:t>արտադրական գ</w:t>
            </w:r>
            <w:r w:rsid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</w:rPr>
              <w:t xml:space="preserve">ծերի </w:t>
            </w:r>
            <w:r w:rsidR="009C62F6" w:rsidRPr="009C62F6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</w:rPr>
              <w:t>օպտիմիզացումը</w:t>
            </w:r>
          </w:ins>
          <w:ins w:id="74" w:author="Derenik Petrosyan" w:date="2024-04-14T22:02:00Z">
            <w:r w:rsidR="006E64E5" w:rsidRPr="009C62F6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rPrChange w:id="75" w:author="Derenik Petrosyan" w:date="2024-04-14T22:06:00Z">
                  <w:rPr>
                    <w:rStyle w:val="normaltextrun"/>
                    <w:rFonts w:ascii="Sylfaen" w:hAnsi="Sylfaen"/>
                    <w:color w:val="000000"/>
                    <w:sz w:val="24"/>
                    <w:szCs w:val="24"/>
                    <w:shd w:val="clear" w:color="auto" w:fill="FFFFFF"/>
                    <w:lang w:val="en-US"/>
                  </w:rPr>
                </w:rPrChange>
              </w:rPr>
              <w:t xml:space="preserve"> </w:t>
            </w:r>
          </w:ins>
          <w:del w:id="76" w:author="Derenik Petrosyan" w:date="2024-04-14T21:59:00Z">
            <w:r w:rsidR="009E23B2" w:rsidRPr="009C62F6" w:rsidDel="006E64E5">
              <w:rPr>
                <w:rStyle w:val="normaltextrun"/>
                <w:rFonts w:ascii="Sylfaen" w:hAnsi="Sylfaen"/>
                <w:color w:val="000000"/>
                <w:shd w:val="clear" w:color="auto" w:fill="FFFFFF"/>
                <w:lang w:val="hy-AM"/>
              </w:rPr>
              <w:delText>ավտոմատացում, գործողությունների հեռակա մոնիտորինգ և ընտրություն կատարելը տվյալների հիման վրա</w:delText>
            </w:r>
          </w:del>
          <w:r w:rsidR="009E23B2" w:rsidRPr="009C62F6">
            <w:rPr>
              <w:rStyle w:val="normaltextrun"/>
              <w:rFonts w:ascii="Sylfaen" w:hAnsi="Sylfaen"/>
              <w:color w:val="000000"/>
              <w:shd w:val="clear" w:color="auto" w:fill="FFFFFF"/>
              <w:lang w:val="hy-AM"/>
            </w:rPr>
            <w:t xml:space="preserve">, </w:t>
          </w:r>
          <w:r w:rsidR="009E23B2" w:rsidRPr="009C62F6">
            <w:rPr>
              <w:rStyle w:val="normaltextrun"/>
              <w:rFonts w:ascii="Sylfaen" w:hAnsi="Sylfaen"/>
              <w:color w:val="000000"/>
              <w:sz w:val="24"/>
              <w:szCs w:val="24"/>
              <w:shd w:val="clear" w:color="auto" w:fill="FFFFFF"/>
              <w:lang w:val="hy-AM"/>
              <w:rPrChange w:id="77" w:author="Derenik Petrosyan" w:date="2024-04-14T22:06:00Z">
                <w:rPr>
                  <w:rStyle w:val="normaltextrun"/>
                  <w:rFonts w:ascii="Sylfaen" w:hAnsi="Sylfaen"/>
                  <w:color w:val="000000"/>
                  <w:shd w:val="clear" w:color="auto" w:fill="FFFFFF"/>
                  <w:lang w:val="hy-AM"/>
                </w:rPr>
              </w:rPrChange>
            </w:rPr>
            <w:t>հետևաբար՝ բարելավելով գործառնական արդյունավետությունը</w:t>
          </w:r>
          <w:r w:rsidR="009E23B2" w:rsidRPr="009C62F6">
            <w:rPr>
              <w:rStyle w:val="contentcontrolboundarysink"/>
              <w:rFonts w:ascii="Times New Roman" w:hAnsi="Times New Roman" w:cs="Times New Roman"/>
              <w:color w:val="000000"/>
              <w:sz w:val="24"/>
              <w:szCs w:val="24"/>
              <w:highlight w:val="yellow"/>
              <w:shd w:val="clear" w:color="auto" w:fill="FFFFFF"/>
              <w:lang w:val="hy-AM"/>
              <w:rPrChange w:id="78" w:author="Derenik Petrosyan" w:date="2024-04-14T22:06:00Z">
                <w:rPr>
                  <w:rStyle w:val="contentcontrolboundarysink"/>
                  <w:color w:val="000000"/>
                  <w:shd w:val="clear" w:color="auto" w:fill="FFFFFF"/>
                  <w:lang w:val="hy-AM"/>
                </w:rPr>
              </w:rPrChange>
            </w:rPr>
            <w:t>​</w:t>
          </w:r>
          <w:sdt>
            <w:sdtPr>
              <w:rPr>
                <w:rFonts w:ascii="Sylfaen" w:eastAsia="Tahoma" w:hAnsi="Sylfaen" w:cs="Tahoma"/>
                <w:sz w:val="24"/>
                <w:szCs w:val="24"/>
              </w:rPr>
              <w:id w:val="6112607"/>
              <w:citation/>
            </w:sdtPr>
            <w:sdtEndPr/>
            <w:sdtContent>
              <w:r w:rsidR="00DD7E97" w:rsidRPr="009C62F6">
                <w:rPr>
                  <w:rFonts w:ascii="Sylfaen" w:eastAsia="Tahoma" w:hAnsi="Sylfaen" w:cs="Tahoma"/>
                  <w:sz w:val="24"/>
                  <w:szCs w:val="24"/>
                  <w:rPrChange w:id="79" w:author="Derenik Petrosyan" w:date="2024-04-14T22:07:00Z">
                    <w:rPr/>
                  </w:rPrChange>
                </w:rPr>
                <w:fldChar w:fldCharType="begin"/>
              </w:r>
              <w:r w:rsidR="00DD7E97" w:rsidRPr="009C62F6">
                <w:rPr>
                  <w:rFonts w:ascii="Sylfaen" w:eastAsia="Tahoma" w:hAnsi="Sylfaen" w:cs="Tahoma"/>
                  <w:sz w:val="24"/>
                  <w:szCs w:val="24"/>
                  <w:rPrChange w:id="80" w:author="Derenik Petrosyan" w:date="2024-04-14T22:07:00Z">
                    <w:rPr>
                      <w:rFonts w:ascii="Sylfaen" w:eastAsia="Tahoma" w:hAnsi="Sylfaen" w:cs="Tahoma"/>
                      <w:sz w:val="24"/>
                      <w:szCs w:val="24"/>
                      <w:lang w:val="en-US"/>
                    </w:rPr>
                  </w:rPrChange>
                </w:rPr>
                <w:instrText xml:space="preserve"> CITATION Moh21 \l 1033 </w:instrText>
              </w:r>
              <w:r w:rsidR="00DD7E97" w:rsidRPr="009C62F6">
                <w:rPr>
                  <w:rFonts w:ascii="Sylfaen" w:eastAsia="Tahoma" w:hAnsi="Sylfaen" w:cs="Tahoma"/>
                  <w:sz w:val="24"/>
                  <w:szCs w:val="24"/>
                </w:rPr>
                <w:fldChar w:fldCharType="separate"/>
              </w:r>
              <w:r w:rsidR="00574C4D">
                <w:rPr>
                  <w:rFonts w:ascii="Sylfaen" w:eastAsia="Tahoma" w:hAnsi="Sylfaen" w:cs="Tahoma"/>
                  <w:noProof/>
                  <w:sz w:val="24"/>
                  <w:szCs w:val="24"/>
                </w:rPr>
                <w:t xml:space="preserve"> </w:t>
              </w:r>
              <w:r w:rsidR="00574C4D" w:rsidRPr="00574C4D">
                <w:rPr>
                  <w:rFonts w:ascii="Sylfaen" w:eastAsia="Tahoma" w:hAnsi="Sylfaen" w:cs="Tahoma"/>
                  <w:noProof/>
                  <w:sz w:val="24"/>
                  <w:szCs w:val="24"/>
                </w:rPr>
                <w:t>[2]</w:t>
              </w:r>
              <w:r w:rsidR="00DD7E97" w:rsidRPr="009C62F6">
                <w:rPr>
                  <w:rFonts w:ascii="Sylfaen" w:eastAsia="Tahoma" w:hAnsi="Sylfaen" w:cs="Tahoma"/>
                  <w:sz w:val="24"/>
                  <w:szCs w:val="24"/>
                </w:rPr>
                <w:fldChar w:fldCharType="end"/>
              </w:r>
            </w:sdtContent>
          </w:sdt>
          <w:r w:rsidR="0059570A" w:rsidRPr="009C62F6">
            <w:rPr>
              <w:rFonts w:ascii="Sylfaen" w:eastAsia="Tahoma" w:hAnsi="Sylfaen" w:cs="Tahoma"/>
              <w:sz w:val="24"/>
              <w:szCs w:val="24"/>
            </w:rPr>
            <w:t>(Ն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կար 2)։ </w:t>
          </w:r>
        </w:sdtContent>
      </w:sdt>
    </w:p>
    <w:p w14:paraId="286F6BA8" w14:textId="200F1CE9" w:rsidR="00E4298E" w:rsidRPr="00DC2830" w:rsidRDefault="00981B53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r w:rsidRPr="00DC2830">
        <w:rPr>
          <w:rFonts w:ascii="Sylfaen" w:hAnsi="Sylfaen"/>
          <w:noProof/>
          <w:sz w:val="24"/>
          <w:szCs w:val="24"/>
        </w:rPr>
        <w:drawing>
          <wp:anchor distT="114300" distB="114300" distL="114300" distR="114300" simplePos="0" relativeHeight="251655168" behindDoc="0" locked="0" layoutInCell="1" hidden="0" allowOverlap="1" wp14:anchorId="02C5EB6D" wp14:editId="3814983B">
            <wp:simplePos x="0" y="0"/>
            <wp:positionH relativeFrom="margin">
              <wp:align>right</wp:align>
            </wp:positionH>
            <wp:positionV relativeFrom="paragraph">
              <wp:posOffset>15875</wp:posOffset>
            </wp:positionV>
            <wp:extent cx="5303520" cy="3200400"/>
            <wp:effectExtent l="0" t="0" r="0" b="3810"/>
            <wp:wrapSquare wrapText="bothSides" distT="114300" distB="114300" distL="114300" distR="114300"/>
            <wp:docPr id="59957511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81D1DD" w14:textId="2FB8F279" w:rsidR="00E4298E" w:rsidRPr="00DC2830" w:rsidRDefault="00E4298E">
      <w:pPr>
        <w:spacing w:line="360" w:lineRule="auto"/>
        <w:ind w:firstLine="720"/>
        <w:jc w:val="center"/>
        <w:rPr>
          <w:rFonts w:ascii="Sylfaen" w:eastAsia="Arial" w:hAnsi="Sylfaen" w:cs="Arial"/>
          <w:sz w:val="24"/>
          <w:szCs w:val="24"/>
        </w:rPr>
      </w:pPr>
    </w:p>
    <w:p w14:paraId="705CF036" w14:textId="6BDCBDA6" w:rsidR="00E4298E" w:rsidRPr="00DC2830" w:rsidRDefault="00E4298E">
      <w:pPr>
        <w:spacing w:line="360" w:lineRule="auto"/>
        <w:ind w:firstLine="720"/>
        <w:jc w:val="center"/>
        <w:rPr>
          <w:rFonts w:ascii="Sylfaen" w:eastAsia="Arial" w:hAnsi="Sylfaen" w:cs="Arial"/>
          <w:sz w:val="24"/>
          <w:szCs w:val="24"/>
        </w:rPr>
      </w:pPr>
    </w:p>
    <w:p w14:paraId="38783B28" w14:textId="03B01CEF" w:rsidR="00E4298E" w:rsidRPr="00DC2830" w:rsidRDefault="00E4298E">
      <w:pPr>
        <w:spacing w:line="360" w:lineRule="auto"/>
        <w:ind w:firstLine="720"/>
        <w:jc w:val="center"/>
        <w:rPr>
          <w:rFonts w:ascii="Sylfaen" w:eastAsia="Arial" w:hAnsi="Sylfaen" w:cs="Arial"/>
          <w:sz w:val="24"/>
          <w:szCs w:val="24"/>
        </w:rPr>
      </w:pPr>
    </w:p>
    <w:p w14:paraId="77824AF7" w14:textId="77777777" w:rsidR="00E4298E" w:rsidRPr="00DC2830" w:rsidRDefault="00E4298E">
      <w:pPr>
        <w:spacing w:line="360" w:lineRule="auto"/>
        <w:ind w:firstLine="720"/>
        <w:jc w:val="center"/>
        <w:rPr>
          <w:rFonts w:ascii="Sylfaen" w:eastAsia="Arial" w:hAnsi="Sylfaen" w:cs="Arial"/>
          <w:sz w:val="24"/>
          <w:szCs w:val="24"/>
        </w:rPr>
      </w:pPr>
    </w:p>
    <w:p w14:paraId="5C82D2F9" w14:textId="77777777" w:rsidR="00E4298E" w:rsidRPr="00DC2830" w:rsidRDefault="00E4298E">
      <w:pPr>
        <w:spacing w:line="360" w:lineRule="auto"/>
        <w:ind w:firstLine="720"/>
        <w:jc w:val="center"/>
        <w:rPr>
          <w:rFonts w:ascii="Sylfaen" w:eastAsia="Arial" w:hAnsi="Sylfaen" w:cs="Arial"/>
          <w:sz w:val="24"/>
          <w:szCs w:val="24"/>
        </w:rPr>
      </w:pPr>
    </w:p>
    <w:p w14:paraId="21E4945E" w14:textId="77777777" w:rsidR="00E4298E" w:rsidRPr="00DC2830" w:rsidRDefault="00E4298E">
      <w:pPr>
        <w:spacing w:line="360" w:lineRule="auto"/>
        <w:ind w:firstLine="720"/>
        <w:jc w:val="center"/>
        <w:rPr>
          <w:rFonts w:ascii="Sylfaen" w:eastAsia="Arial" w:hAnsi="Sylfaen" w:cs="Arial"/>
          <w:sz w:val="24"/>
          <w:szCs w:val="24"/>
        </w:rPr>
      </w:pPr>
    </w:p>
    <w:p w14:paraId="3A7D01C0" w14:textId="77777777" w:rsidR="00E4298E" w:rsidRPr="00DC2830" w:rsidRDefault="00285977">
      <w:pPr>
        <w:spacing w:line="360" w:lineRule="auto"/>
        <w:ind w:firstLine="720"/>
        <w:jc w:val="center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9"/>
          <w:id w:val="105620877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Նկար2</w:t>
          </w:r>
        </w:sdtContent>
      </w:sdt>
      <w:r w:rsidR="0059570A" w:rsidRPr="00DC2830">
        <w:rPr>
          <w:rFonts w:ascii="Times New Roman" w:eastAsia="Cambria Math" w:hAnsi="Times New Roman" w:cs="Times New Roman"/>
          <w:sz w:val="24"/>
          <w:szCs w:val="24"/>
        </w:rPr>
        <w:t>․</w:t>
      </w:r>
      <w:sdt>
        <w:sdtPr>
          <w:rPr>
            <w:rFonts w:ascii="Sylfaen" w:hAnsi="Sylfaen"/>
            <w:sz w:val="24"/>
            <w:szCs w:val="24"/>
          </w:rPr>
          <w:tag w:val="goog_rdk_10"/>
          <w:id w:val="12581548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Իրերի արդյունաբերական ինտերնետի առավելությունները</w:t>
          </w:r>
        </w:sdtContent>
      </w:sdt>
    </w:p>
    <w:p w14:paraId="68B8F7DE" w14:textId="16463BE5" w:rsidR="00E4298E" w:rsidRPr="00DC2830" w:rsidRDefault="00285977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1"/>
          <w:id w:val="-335918392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Սենսորները և միացված սարքերը հավաքում են իրական ժամանակի տվյալներ այնպիսի պարամետրերի վերաբերյալ, ինչպիսիք են ջերմաստիճանը, ճնշումը, </w:t>
          </w:r>
          <w:del w:id="81" w:author="Derenik Petrosyan" w:date="2024-04-14T22:23:00Z">
            <w:r w:rsidR="0059570A" w:rsidRPr="00984C8F" w:rsidDel="00D21AFD">
              <w:rPr>
                <w:rFonts w:ascii="Sylfaen" w:eastAsia="Tahoma" w:hAnsi="Sylfaen" w:cs="Tahoma"/>
                <w:sz w:val="24"/>
                <w:szCs w:val="24"/>
                <w:highlight w:val="yellow"/>
                <w:rPrChange w:id="82" w:author="Sargis Sargsyan" w:date="2024-04-10T19:14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թրթռումը</w:delText>
            </w:r>
            <w:r w:rsidR="0059570A" w:rsidRPr="00DC2830" w:rsidDel="00D21AFD">
              <w:rPr>
                <w:rFonts w:ascii="Sylfaen" w:eastAsia="Tahoma" w:hAnsi="Sylfaen" w:cs="Tahoma"/>
                <w:sz w:val="24"/>
                <w:szCs w:val="24"/>
              </w:rPr>
              <w:delText xml:space="preserve"> </w:delText>
            </w:r>
          </w:del>
          <w:ins w:id="83" w:author="Derenik Petrosyan" w:date="2024-04-14T22:23:00Z">
            <w:r w:rsidR="00D21AFD">
              <w:rPr>
                <w:rFonts w:ascii="Sylfaen" w:eastAsia="Tahoma" w:hAnsi="Sylfaen" w:cs="Tahoma"/>
                <w:sz w:val="24"/>
                <w:szCs w:val="24"/>
                <w:lang w:val="hy-AM"/>
              </w:rPr>
              <w:t>տատանումը</w:t>
            </w:r>
            <w:r w:rsidR="00D21AFD" w:rsidRPr="00DC2830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և կատարողականի ցուցանիշները արդյունաբերական սարքավորումներից և </w:t>
          </w:r>
          <w:commentRangeStart w:id="84"/>
          <w:r w:rsidR="0059570A" w:rsidRPr="009F3A35">
            <w:rPr>
              <w:rFonts w:ascii="Sylfaen" w:eastAsia="Tahoma" w:hAnsi="Sylfaen" w:cs="Tahoma"/>
              <w:sz w:val="24"/>
              <w:szCs w:val="24"/>
            </w:rPr>
            <w:t>ակտիվներից</w:t>
          </w:r>
          <w:commentRangeEnd w:id="84"/>
          <w:r w:rsidR="00DF17AC" w:rsidRPr="009F3A35">
            <w:rPr>
              <w:rStyle w:val="CommentReference"/>
            </w:rPr>
            <w:commentReference w:id="84"/>
          </w:r>
          <w:r w:rsidR="0059570A" w:rsidRPr="009F3A35">
            <w:rPr>
              <w:rFonts w:ascii="Sylfaen" w:eastAsia="Tahoma" w:hAnsi="Sylfaen" w:cs="Tahoma"/>
              <w:sz w:val="24"/>
              <w:szCs w:val="24"/>
            </w:rPr>
            <w:t>: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IIoT-ը հնարավորություն է տալիս ավտոմատացնել արդյունաբերական գործընթացները՝ թույլ տալով հեռակառավարման մոնիտորինգ, կառավարում և օպտիմիզացում </w:t>
          </w:r>
          <w:r w:rsidR="0059570A" w:rsidRPr="00F26AD1">
            <w:rPr>
              <w:rFonts w:ascii="Sylfaen" w:eastAsia="Tahoma" w:hAnsi="Sylfaen" w:cs="Tahoma"/>
              <w:sz w:val="24"/>
              <w:szCs w:val="24"/>
            </w:rPr>
            <w:t>գործառ</w:t>
          </w:r>
          <w:ins w:id="85" w:author="Sargis Sargsyan" w:date="2024-04-10T19:16:00Z">
            <w:r w:rsidR="00984C8F" w:rsidRPr="005A04D2">
              <w:rPr>
                <w:rFonts w:ascii="Sylfaen" w:eastAsia="Tahoma" w:hAnsi="Sylfaen" w:cs="Tahoma"/>
                <w:sz w:val="24"/>
                <w:szCs w:val="24"/>
                <w:lang w:val="hy-AM"/>
                <w:rPrChange w:id="86" w:author="Derenik Petrosyan" w:date="2024-04-16T13:02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  <w:lang w:val="hy-AM"/>
                  </w:rPr>
                </w:rPrChange>
              </w:rPr>
              <w:t>ո</w:t>
            </w:r>
          </w:ins>
          <w:del w:id="87" w:author="Sargis Sargsyan" w:date="2024-04-10T19:16:00Z">
            <w:r w:rsidR="0059570A" w:rsidRPr="005A04D2" w:rsidDel="00984C8F">
              <w:rPr>
                <w:rFonts w:ascii="Sylfaen" w:eastAsia="Tahoma" w:hAnsi="Sylfaen" w:cs="Tahoma"/>
                <w:sz w:val="24"/>
                <w:szCs w:val="24"/>
              </w:rPr>
              <w:delText>նո</w:delText>
            </w:r>
          </w:del>
          <w:r w:rsidR="0059570A" w:rsidRPr="005A04D2">
            <w:rPr>
              <w:rFonts w:ascii="Sylfaen" w:eastAsia="Tahoma" w:hAnsi="Sylfaen" w:cs="Tahoma"/>
              <w:sz w:val="24"/>
              <w:szCs w:val="24"/>
            </w:rPr>
            <w:t>ւ</w:t>
          </w:r>
          <w:del w:id="88" w:author="Sargis Sargsyan" w:date="2024-04-10T19:16:00Z">
            <w:r w:rsidR="0059570A" w:rsidRPr="005A04D2" w:rsidDel="00984C8F">
              <w:rPr>
                <w:rFonts w:ascii="Sylfaen" w:eastAsia="Tahoma" w:hAnsi="Sylfaen" w:cs="Tahoma"/>
                <w:sz w:val="24"/>
                <w:szCs w:val="24"/>
              </w:rPr>
              <w:delText>թ</w:delText>
            </w:r>
          </w:del>
          <w:r w:rsidR="0059570A" w:rsidRPr="005A04D2">
            <w:rPr>
              <w:rFonts w:ascii="Sylfaen" w:eastAsia="Tahoma" w:hAnsi="Sylfaen" w:cs="Tahoma"/>
              <w:sz w:val="24"/>
              <w:szCs w:val="24"/>
            </w:rPr>
            <w:t>յ</w:t>
          </w:r>
          <w:ins w:id="89" w:author="Sargis Sargsyan" w:date="2024-04-10T19:16:00Z">
            <w:r w:rsidR="00984C8F" w:rsidRPr="005A04D2">
              <w:rPr>
                <w:rFonts w:ascii="Sylfaen" w:eastAsia="Tahoma" w:hAnsi="Sylfaen" w:cs="Tahoma"/>
                <w:sz w:val="24"/>
                <w:szCs w:val="24"/>
                <w:rPrChange w:id="90" w:author="Derenik Petrosyan" w:date="2024-04-16T13:02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</w:rPr>
                </w:rPrChange>
              </w:rPr>
              <w:t>թ</w:t>
            </w:r>
          </w:ins>
          <w:del w:id="91" w:author="Sargis Sargsyan" w:date="2024-04-10T19:16:00Z">
            <w:r w:rsidR="0059570A" w:rsidRPr="005A04D2" w:rsidDel="00984C8F">
              <w:rPr>
                <w:rFonts w:ascii="Sylfaen" w:eastAsia="Tahoma" w:hAnsi="Sylfaen" w:cs="Tahoma"/>
                <w:sz w:val="24"/>
                <w:szCs w:val="24"/>
              </w:rPr>
              <w:delText>ուն</w:delText>
            </w:r>
          </w:del>
          <w:r w:rsidR="0059570A" w:rsidRPr="005A04D2">
            <w:rPr>
              <w:rFonts w:ascii="Sylfaen" w:eastAsia="Tahoma" w:hAnsi="Sylfaen" w:cs="Tahoma"/>
              <w:sz w:val="24"/>
              <w:szCs w:val="24"/>
            </w:rPr>
            <w:t>ների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համար: IIoT սարքերից հավաքագրված տվյալները կարող են վերլուծվել՝ գործնական պատկերացումներ ստանալու, որոշումների կայացման վերաբերյալ տեղեկացված լինելու և արդյունավետության, արտադրողականության և որակի բարելավման համար: 5G ցանցերի ինտեգրումը IIoT-ին էական նշանակություն և պոտենցիալ ազդեցություն ունի արդյունաբերական գործընթացների և գործառնությունների համար.</w:t>
          </w:r>
        </w:sdtContent>
      </w:sdt>
    </w:p>
    <w:p w14:paraId="1B09E6AD" w14:textId="09BA2580" w:rsidR="00E4298E" w:rsidRPr="00DC2830" w:rsidRDefault="00285977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2"/>
          <w:id w:val="997463095"/>
        </w:sdtPr>
        <w:sdtEndPr/>
        <w:sdtContent>
          <w:r w:rsidR="0059570A" w:rsidRPr="00DC2830">
            <w:rPr>
              <w:rFonts w:ascii="Sylfaen" w:eastAsia="Tahoma" w:hAnsi="Sylfaen" w:cs="Tahoma"/>
              <w:b/>
              <w:sz w:val="24"/>
              <w:szCs w:val="24"/>
            </w:rPr>
            <w:t>Անխափան միացում</w:t>
          </w:r>
        </w:sdtContent>
      </w:sdt>
      <w:sdt>
        <w:sdtPr>
          <w:rPr>
            <w:rFonts w:ascii="Sylfaen" w:hAnsi="Sylfaen"/>
            <w:sz w:val="24"/>
            <w:szCs w:val="24"/>
          </w:rPr>
          <w:tag w:val="goog_rdk_13"/>
          <w:id w:val="-87631049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. 5G-ի տվյալների փոխանցման բարձր արագությունը, ցածր հ</w:t>
          </w:r>
          <w:ins w:id="92" w:author="Sargis Sargsyan" w:date="2024-04-10T19:19:00Z">
            <w:r w:rsidR="00771F30">
              <w:rPr>
                <w:rFonts w:ascii="Sylfaen" w:eastAsia="Tahoma" w:hAnsi="Sylfaen" w:cs="Tahoma"/>
                <w:sz w:val="24"/>
                <w:szCs w:val="24"/>
                <w:lang w:val="hy-AM"/>
              </w:rPr>
              <w:t>ապաղումը</w:t>
            </w:r>
          </w:ins>
          <w:del w:id="93" w:author="Sargis Sargsyan" w:date="2024-04-10T19:19:00Z">
            <w:r w:rsidR="0059570A" w:rsidRPr="00DC2830" w:rsidDel="00771F30">
              <w:rPr>
                <w:rFonts w:ascii="Sylfaen" w:eastAsia="Tahoma" w:hAnsi="Sylfaen" w:cs="Tahoma"/>
                <w:sz w:val="24"/>
                <w:szCs w:val="24"/>
              </w:rPr>
              <w:delText>ետաձգումը</w:delText>
            </w:r>
          </w:del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և մեծացված հզորությունը թույլ են տալիս անխափան կապ և հաղորդակցություն սարքերի, սենսորների և կառավարման համակարգերի միջև արդյունաբերական միջավայրերում:</w:t>
          </w:r>
        </w:sdtContent>
      </w:sdt>
    </w:p>
    <w:p w14:paraId="65E34B52" w14:textId="6292EF1B" w:rsidR="00E4298E" w:rsidRPr="00DC2830" w:rsidRDefault="00285977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"/>
          <w:id w:val="-1801531215"/>
        </w:sdtPr>
        <w:sdtEndPr/>
        <w:sdtContent>
          <w:r w:rsidR="0059570A" w:rsidRPr="00DC2830">
            <w:rPr>
              <w:rFonts w:ascii="Sylfaen" w:eastAsia="Tahoma" w:hAnsi="Sylfaen" w:cs="Tahoma"/>
              <w:b/>
              <w:sz w:val="24"/>
              <w:szCs w:val="24"/>
            </w:rPr>
            <w:t xml:space="preserve">Իրական ժամանակում </w:t>
          </w:r>
          <w:del w:id="94" w:author="Sargis Sargsyan" w:date="2024-04-10T19:21:00Z">
            <w:r w:rsidR="0059570A" w:rsidRPr="00DC2830" w:rsidDel="00914079">
              <w:rPr>
                <w:rFonts w:ascii="Sylfaen" w:eastAsia="Tahoma" w:hAnsi="Sylfaen" w:cs="Tahoma"/>
                <w:b/>
                <w:sz w:val="24"/>
                <w:szCs w:val="24"/>
              </w:rPr>
              <w:delText>արձագանքողություն</w:delText>
            </w:r>
          </w:del>
          <w:ins w:id="95" w:author="Sargis Sargsyan" w:date="2024-04-10T19:21:00Z">
            <w:r w:rsidR="00914079">
              <w:rPr>
                <w:rFonts w:ascii="Sylfaen" w:eastAsia="Tahoma" w:hAnsi="Sylfaen" w:cs="Tahoma"/>
                <w:b/>
                <w:sz w:val="24"/>
                <w:szCs w:val="24"/>
              </w:rPr>
              <w:t>մոնիթորինգ</w:t>
            </w:r>
          </w:ins>
        </w:sdtContent>
      </w:sdt>
      <w:sdt>
        <w:sdtPr>
          <w:rPr>
            <w:rFonts w:ascii="Sylfaen" w:hAnsi="Sylfaen"/>
            <w:sz w:val="24"/>
            <w:szCs w:val="24"/>
          </w:rPr>
          <w:tag w:val="goog_rdk_15"/>
          <w:id w:val="-209376692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. 5G ցանցերի ծայրահեղ ցածր </w:t>
          </w:r>
          <w:del w:id="96" w:author="Sargis Sargsyan" w:date="2024-04-10T19:21:00Z">
            <w:r w:rsidR="0059570A" w:rsidRPr="00DC2830" w:rsidDel="00345BBA">
              <w:rPr>
                <w:rFonts w:ascii="Sylfaen" w:eastAsia="Tahoma" w:hAnsi="Sylfaen" w:cs="Tahoma"/>
                <w:sz w:val="24"/>
                <w:szCs w:val="24"/>
              </w:rPr>
              <w:delText xml:space="preserve">ուշացումը </w:delText>
            </w:r>
          </w:del>
          <w:ins w:id="97" w:author="Sargis Sargsyan" w:date="2024-04-10T19:21:00Z">
            <w:r w:rsidR="00345BBA">
              <w:rPr>
                <w:rFonts w:ascii="Sylfaen" w:eastAsia="Tahoma" w:hAnsi="Sylfaen" w:cs="Tahoma"/>
                <w:sz w:val="24"/>
                <w:szCs w:val="24"/>
              </w:rPr>
              <w:t>հապաղումը</w:t>
            </w:r>
            <w:r w:rsidR="00345BBA" w:rsidRPr="00DC2830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թույլ է տալիս</w:t>
          </w:r>
          <w:ins w:id="98" w:author="Sargis Sargsyan" w:date="2024-04-10T19:23:00Z">
            <w:r w:rsidR="00345BBA">
              <w:rPr>
                <w:rFonts w:ascii="Sylfaen" w:eastAsia="Tahoma" w:hAnsi="Sylfaen" w:cs="Tahoma"/>
                <w:sz w:val="24"/>
                <w:szCs w:val="24"/>
              </w:rPr>
              <w:t xml:space="preserve"> իրականացնել</w:t>
            </w:r>
          </w:ins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իրական ժամանակի մոնիտորինգ, վերահսկում և որոշումներ կայացնել՝ բարձրացնելով գործառնական արդյունավետությունն ու արձագանք</w:t>
          </w:r>
          <w:ins w:id="99" w:author="Sargis Sargsyan" w:date="2024-04-10T19:23:00Z">
            <w:r w:rsidR="00345BBA">
              <w:rPr>
                <w:rFonts w:ascii="Sylfaen" w:eastAsia="Tahoma" w:hAnsi="Sylfaen" w:cs="Tahoma"/>
                <w:sz w:val="24"/>
                <w:szCs w:val="24"/>
              </w:rPr>
              <w:t>ման արագությունը</w:t>
            </w:r>
          </w:ins>
          <w:del w:id="100" w:author="Sargis Sargsyan" w:date="2024-04-10T19:23:00Z">
            <w:r w:rsidR="0059570A" w:rsidRPr="00DC2830" w:rsidDel="00345BBA">
              <w:rPr>
                <w:rFonts w:ascii="Sylfaen" w:eastAsia="Tahoma" w:hAnsi="Sylfaen" w:cs="Tahoma"/>
                <w:sz w:val="24"/>
                <w:szCs w:val="24"/>
              </w:rPr>
              <w:delText>ողությունը</w:delText>
            </w:r>
          </w:del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արդյունաբերական գործընթացներում:</w:t>
          </w:r>
        </w:sdtContent>
      </w:sdt>
    </w:p>
    <w:sdt>
      <w:sdtPr>
        <w:rPr>
          <w:rFonts w:ascii="Sylfaen" w:hAnsi="Sylfaen"/>
          <w:sz w:val="24"/>
          <w:szCs w:val="24"/>
        </w:rPr>
        <w:tag w:val="goog_rdk_16"/>
        <w:id w:val="2110309887"/>
      </w:sdtPr>
      <w:sdtEndPr/>
      <w:sdtContent>
        <w:p w14:paraId="5BCD65C6" w14:textId="7DE9A880" w:rsidR="00E4298E" w:rsidRDefault="0059570A">
          <w:pPr>
            <w:spacing w:line="360" w:lineRule="auto"/>
            <w:jc w:val="both"/>
            <w:rPr>
              <w:ins w:id="101" w:author="Derenik Petrosyan" w:date="2024-04-15T12:15:00Z"/>
              <w:rFonts w:ascii="Sylfaen" w:eastAsia="Tahoma" w:hAnsi="Sylfaen" w:cs="Tahoma"/>
              <w:sz w:val="24"/>
              <w:szCs w:val="24"/>
            </w:rPr>
          </w:pPr>
          <w:r w:rsidRPr="00DC2830">
            <w:rPr>
              <w:rFonts w:ascii="Sylfaen" w:eastAsia="Tahoma" w:hAnsi="Sylfaen" w:cs="Tahoma"/>
              <w:sz w:val="24"/>
              <w:szCs w:val="24"/>
            </w:rPr>
            <w:t>IIoT-ի կոնվերգենցիան հնարավորություն է տալիս փոխակերպվող ծրագրերի, ինչպիսիք են կանխատեսելի սպասարկումը, ինքնավար գործառնությունները և հեռավոր մոնիտորինգը, ինչը հանգեցնում է արդյունավետության բարելավմանը, ծախսերի կրճատմանը և արդյունաբերական միջավայրում ուժեղացված մրցունակությանը:</w:t>
          </w:r>
          <w:del w:id="102" w:author="Derenik Petrosyan" w:date="2024-04-15T12:15:00Z">
            <w:r w:rsidRPr="00DC2830" w:rsidDel="00365502">
              <w:rPr>
                <w:rFonts w:ascii="Sylfaen" w:eastAsia="Tahoma" w:hAnsi="Sylfaen" w:cs="Tahoma"/>
                <w:sz w:val="24"/>
                <w:szCs w:val="24"/>
              </w:rPr>
              <w:delText xml:space="preserve"> </w:delText>
            </w:r>
          </w:del>
        </w:p>
        <w:p w14:paraId="7C01D965" w14:textId="77777777" w:rsidR="00365502" w:rsidRDefault="00365502">
          <w:pPr>
            <w:spacing w:line="360" w:lineRule="auto"/>
            <w:jc w:val="both"/>
            <w:rPr>
              <w:ins w:id="103" w:author="Derenik Petrosyan" w:date="2024-04-15T12:15:00Z"/>
              <w:rFonts w:ascii="Sylfaen" w:eastAsia="Tahoma" w:hAnsi="Sylfaen" w:cs="Tahoma"/>
              <w:sz w:val="24"/>
              <w:szCs w:val="24"/>
            </w:rPr>
          </w:pPr>
        </w:p>
        <w:p w14:paraId="48370DF9" w14:textId="77777777" w:rsidR="00365502" w:rsidRDefault="00365502">
          <w:pPr>
            <w:spacing w:line="360" w:lineRule="auto"/>
            <w:jc w:val="both"/>
            <w:rPr>
              <w:ins w:id="104" w:author="Derenik Petrosyan" w:date="2024-04-15T12:15:00Z"/>
              <w:rFonts w:ascii="Sylfaen" w:eastAsia="Tahoma" w:hAnsi="Sylfaen" w:cs="Tahoma"/>
              <w:sz w:val="24"/>
              <w:szCs w:val="24"/>
            </w:rPr>
          </w:pPr>
        </w:p>
        <w:p w14:paraId="498272FF" w14:textId="77777777" w:rsidR="00365502" w:rsidRPr="00461AD7" w:rsidRDefault="00285977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  <w:rPrChange w:id="105" w:author="Derenik Petrosyan" w:date="2024-04-14T23:01:00Z">
                <w:rPr>
                  <w:rFonts w:ascii="Sylfaen" w:eastAsia="Arial" w:hAnsi="Sylfaen" w:cs="Arial"/>
                  <w:sz w:val="24"/>
                  <w:szCs w:val="24"/>
                </w:rPr>
              </w:rPrChange>
            </w:rPr>
          </w:pPr>
        </w:p>
      </w:sdtContent>
    </w:sdt>
    <w:p w14:paraId="71C646BA" w14:textId="62D3A491" w:rsidR="00E4298E" w:rsidRPr="00E44C92" w:rsidRDefault="00285977">
      <w:pPr>
        <w:spacing w:line="360" w:lineRule="auto"/>
        <w:jc w:val="both"/>
        <w:rPr>
          <w:rFonts w:ascii="Sylfaen" w:eastAsia="Arial" w:hAnsi="Sylfaen" w:cs="Arial"/>
          <w:b/>
          <w:bCs/>
          <w:sz w:val="24"/>
          <w:szCs w:val="24"/>
          <w:rPrChange w:id="106" w:author="Sargis Sargsyan" w:date="2024-04-10T19:28:00Z">
            <w:rPr>
              <w:rFonts w:ascii="Sylfaen" w:eastAsia="Arial" w:hAnsi="Sylfaen" w:cs="Arial"/>
              <w:sz w:val="24"/>
              <w:szCs w:val="24"/>
            </w:rPr>
          </w:rPrChange>
        </w:rPr>
      </w:pPr>
      <w:sdt>
        <w:sdtPr>
          <w:rPr>
            <w:rFonts w:ascii="Sylfaen" w:hAnsi="Sylfaen"/>
            <w:b/>
            <w:bCs/>
            <w:sz w:val="24"/>
            <w:szCs w:val="24"/>
          </w:rPr>
          <w:tag w:val="goog_rdk_17"/>
          <w:id w:val="580175356"/>
        </w:sdtPr>
        <w:sdtEndPr/>
        <w:sdtContent>
          <w:r w:rsidR="0059570A" w:rsidRPr="00E44C92">
            <w:rPr>
              <w:rFonts w:ascii="Sylfaen" w:eastAsia="Tahoma" w:hAnsi="Sylfaen" w:cs="Tahoma"/>
              <w:b/>
              <w:bCs/>
              <w:sz w:val="24"/>
              <w:szCs w:val="24"/>
              <w:rPrChange w:id="107" w:author="Sargis Sargsyan" w:date="2024-04-10T19:2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Ավարտական աշխատանքի</w:t>
          </w:r>
          <w:ins w:id="108" w:author="Derenik Petrosyan" w:date="2024-04-14T23:02:00Z">
            <w:r w:rsidR="00461AD7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</w:rPr>
              <w:t xml:space="preserve"> </w:t>
            </w:r>
          </w:ins>
          <w:customXmlInsRangeStart w:id="109" w:author="Derenik Petrosyan" w:date="2024-04-14T23:02:00Z"/>
          <w:sdt>
            <w:sdtPr>
              <w:rPr>
                <w:rFonts w:ascii="Sylfaen" w:hAnsi="Sylfaen"/>
                <w:b/>
                <w:bCs/>
                <w:sz w:val="24"/>
                <w:szCs w:val="24"/>
              </w:rPr>
              <w:tag w:val="goog_rdk_18"/>
              <w:id w:val="-999415916"/>
            </w:sdtPr>
            <w:sdtEndPr/>
            <w:sdtContent>
              <w:customXmlInsRangeEnd w:id="109"/>
              <w:ins w:id="110" w:author="Derenik Petrosyan" w:date="2024-04-14T23:02:00Z">
                <w:r w:rsidR="00461AD7" w:rsidRPr="002D46A7">
                  <w:rPr>
                    <w:rFonts w:ascii="Sylfaen" w:eastAsia="Tahoma" w:hAnsi="Sylfaen" w:cs="Tahoma"/>
                    <w:b/>
                    <w:bCs/>
                    <w:sz w:val="24"/>
                    <w:szCs w:val="24"/>
                  </w:rPr>
                  <w:t>նպատակները ներառում են.</w:t>
                </w:r>
              </w:ins>
              <w:customXmlInsRangeStart w:id="111" w:author="Derenik Petrosyan" w:date="2024-04-14T23:02:00Z"/>
            </w:sdtContent>
          </w:sdt>
          <w:customXmlInsRangeEnd w:id="111"/>
        </w:sdtContent>
      </w:sdt>
      <w:r w:rsidR="0059570A" w:rsidRPr="00E44C92">
        <w:rPr>
          <w:rFonts w:ascii="Sylfaen" w:eastAsia="Arial" w:hAnsi="Sylfaen" w:cs="Arial"/>
          <w:b/>
          <w:bCs/>
          <w:sz w:val="24"/>
          <w:szCs w:val="24"/>
          <w:rPrChange w:id="112" w:author="Sargis Sargsyan" w:date="2024-04-10T19:28:00Z">
            <w:rPr>
              <w:rFonts w:ascii="Sylfaen" w:eastAsia="Arial" w:hAnsi="Sylfaen" w:cs="Arial"/>
              <w:sz w:val="24"/>
              <w:szCs w:val="24"/>
            </w:rPr>
          </w:rPrChange>
        </w:rPr>
        <w:t xml:space="preserve"> </w:t>
      </w:r>
      <w:customXmlDelRangeStart w:id="113" w:author="Derenik Petrosyan" w:date="2024-04-14T23:02:00Z"/>
      <w:sdt>
        <w:sdtPr>
          <w:rPr>
            <w:rFonts w:ascii="Sylfaen" w:hAnsi="Sylfaen"/>
            <w:b/>
            <w:bCs/>
            <w:sz w:val="24"/>
            <w:szCs w:val="24"/>
          </w:rPr>
          <w:tag w:val="goog_rdk_18"/>
          <w:id w:val="-1004363768"/>
        </w:sdtPr>
        <w:sdtEndPr/>
        <w:sdtContent>
          <w:customXmlDelRangeEnd w:id="113"/>
          <w:del w:id="114" w:author="Derenik Petrosyan" w:date="2024-04-14T23:02:00Z">
            <w:r w:rsidR="0059570A" w:rsidRPr="00E44C92" w:rsidDel="00461AD7">
              <w:rPr>
                <w:rFonts w:ascii="Sylfaen" w:eastAsia="Tahoma" w:hAnsi="Sylfaen" w:cs="Tahoma"/>
                <w:b/>
                <w:bCs/>
                <w:sz w:val="24"/>
                <w:szCs w:val="24"/>
                <w:rPrChange w:id="115" w:author="Sargis Sargsyan" w:date="2024-04-10T19:28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նպատակները ներառում են.</w:delText>
            </w:r>
          </w:del>
          <w:customXmlDelRangeStart w:id="116" w:author="Derenik Petrosyan" w:date="2024-04-14T23:02:00Z"/>
        </w:sdtContent>
      </w:sdt>
      <w:customXmlDelRangeEnd w:id="116"/>
    </w:p>
    <w:p w14:paraId="5E9439B1" w14:textId="77777777" w:rsidR="00E4298E" w:rsidRPr="00DC2830" w:rsidRDefault="00285977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9"/>
          <w:id w:val="-125766844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 ի հետ 5G ցանցերի ինտեգրման տեխնիկական ասպեկտների ուսումնասիրություն , ներառյալ հիմնական գործառույթները, մարտահրավերները և հնարավորությունները:</w:t>
          </w:r>
        </w:sdtContent>
      </w:sdt>
    </w:p>
    <w:p w14:paraId="77761955" w14:textId="77777777" w:rsidR="00E4298E" w:rsidRPr="00DC2830" w:rsidRDefault="00285977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20"/>
          <w:id w:val="114655989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 ի ազդեցությունը արդյունաբերական գործընթացների և գործառնությունների վրա՝ կենտրոնանալով արդյունավետության, արտադրողականության և նորարարության վրա:</w:t>
          </w:r>
        </w:sdtContent>
      </w:sdt>
    </w:p>
    <w:p w14:paraId="08B6D083" w14:textId="77777777" w:rsidR="00E4298E" w:rsidRPr="00DC2830" w:rsidRDefault="00285977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21"/>
          <w:id w:val="1466391772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Ուսումնասիրելով իրական աշխարհի դեպքերի ուսումնասիրությունները և 5G-ով միացված IIoT-ի կիրառությունները տարբեր ոլորտներում, ինչպիսիք են արտադրությունը, էներգետիկան, տրանսպորտը և առողջապահությունը:</w:t>
          </w:r>
        </w:sdtContent>
      </w:sdt>
    </w:p>
    <w:p w14:paraId="6869E42A" w14:textId="77777777" w:rsidR="00E4298E" w:rsidRPr="00DC2830" w:rsidDel="00E44C92" w:rsidRDefault="00285977">
      <w:pPr>
        <w:spacing w:line="360" w:lineRule="auto"/>
        <w:jc w:val="both"/>
        <w:rPr>
          <w:del w:id="117" w:author="Sargis Sargsyan" w:date="2024-04-10T19:29:00Z"/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22"/>
          <w:id w:val="-146604337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Հետազոտելով 5G-IIoT ինտեգրման ապագա ուղղությունները և հետևանքները արդյունաբերական վերափոխման համար, ներառյալ զարգացող տեխնոլոգիաները, միտումները և հնարավորությունները:</w:t>
          </w:r>
        </w:sdtContent>
      </w:sdt>
    </w:p>
    <w:p w14:paraId="41631066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1078FD89" w14:textId="77777777" w:rsidR="00E4298E" w:rsidRPr="00E44C92" w:rsidRDefault="00285977">
      <w:pPr>
        <w:spacing w:line="360" w:lineRule="auto"/>
        <w:jc w:val="both"/>
        <w:rPr>
          <w:rFonts w:ascii="Sylfaen" w:eastAsia="Arial" w:hAnsi="Sylfaen" w:cs="Arial"/>
          <w:b/>
          <w:bCs/>
          <w:sz w:val="24"/>
          <w:szCs w:val="24"/>
          <w:rPrChange w:id="118" w:author="Sargis Sargsyan" w:date="2024-04-10T19:29:00Z">
            <w:rPr>
              <w:rFonts w:ascii="Sylfaen" w:eastAsia="Arial" w:hAnsi="Sylfaen" w:cs="Arial"/>
              <w:sz w:val="24"/>
              <w:szCs w:val="24"/>
            </w:rPr>
          </w:rPrChange>
        </w:rPr>
      </w:pPr>
      <w:sdt>
        <w:sdtPr>
          <w:rPr>
            <w:rFonts w:ascii="Sylfaen" w:hAnsi="Sylfaen"/>
            <w:sz w:val="24"/>
            <w:szCs w:val="24"/>
          </w:rPr>
          <w:tag w:val="goog_rdk_23"/>
          <w:id w:val="764731421"/>
        </w:sdtPr>
        <w:sdtEndPr>
          <w:rPr>
            <w:b/>
            <w:bCs/>
          </w:rPr>
        </w:sdtEndPr>
        <w:sdtContent>
          <w:r w:rsidR="0059570A" w:rsidRPr="00E44C92">
            <w:rPr>
              <w:rFonts w:ascii="Sylfaen" w:eastAsia="Tahoma" w:hAnsi="Sylfaen" w:cs="Tahoma"/>
              <w:b/>
              <w:bCs/>
              <w:sz w:val="24"/>
              <w:szCs w:val="24"/>
              <w:rPrChange w:id="119" w:author="Sargis Sargsyan" w:date="2024-04-10T19:2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Ավարտական աշխատանքի շրջանակը ներառում է.</w:t>
          </w:r>
        </w:sdtContent>
      </w:sdt>
    </w:p>
    <w:p w14:paraId="0CA33A81" w14:textId="760F6AC3" w:rsidR="00E4298E" w:rsidRPr="00DC2830" w:rsidRDefault="00285977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24"/>
          <w:id w:val="32817836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IIoT հավելվածների և դրանց ինտեգրման վերաբերյալ առկա գրականության </w:t>
          </w:r>
          <w:del w:id="120" w:author="Derenik Petrosyan" w:date="2024-04-14T23:04:00Z">
            <w:r w:rsidR="0059570A" w:rsidRPr="00E44C92" w:rsidDel="00461AD7">
              <w:rPr>
                <w:rFonts w:ascii="Sylfaen" w:eastAsia="Tahoma" w:hAnsi="Sylfaen" w:cs="Tahoma"/>
                <w:sz w:val="24"/>
                <w:szCs w:val="24"/>
                <w:highlight w:val="yellow"/>
                <w:rPrChange w:id="121" w:author="Sargis Sargsyan" w:date="2024-04-10T19:29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համապարփակ</w:delText>
            </w:r>
            <w:r w:rsidR="0059570A" w:rsidRPr="00DC2830" w:rsidDel="00461AD7">
              <w:rPr>
                <w:rFonts w:ascii="Sylfaen" w:eastAsia="Tahoma" w:hAnsi="Sylfaen" w:cs="Tahoma"/>
                <w:sz w:val="24"/>
                <w:szCs w:val="24"/>
              </w:rPr>
              <w:delText xml:space="preserve"> </w:delText>
            </w:r>
            <w:r w:rsidR="0059570A" w:rsidRPr="008A771E" w:rsidDel="00461AD7">
              <w:rPr>
                <w:rFonts w:ascii="Sylfaen" w:eastAsia="Tahoma" w:hAnsi="Sylfaen" w:cs="Tahoma"/>
                <w:sz w:val="24"/>
                <w:szCs w:val="24"/>
                <w:highlight w:val="yellow"/>
                <w:rPrChange w:id="122" w:author="Sargis Sargsyan" w:date="2024-04-10T19:29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վերանայում</w:delText>
            </w:r>
          </w:del>
          <w:ins w:id="123" w:author="Derenik Petrosyan" w:date="2024-04-14T23:04:00Z">
            <w:r w:rsidR="00461AD7">
              <w:rPr>
                <w:rFonts w:ascii="Sylfaen" w:eastAsia="Tahoma" w:hAnsi="Sylfaen" w:cs="Tahoma"/>
                <w:sz w:val="24"/>
                <w:szCs w:val="24"/>
                <w:lang w:val="hy-AM"/>
              </w:rPr>
              <w:t>ուսումնասիրում</w:t>
            </w:r>
          </w:ins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:</w:t>
          </w:r>
        </w:sdtContent>
      </w:sdt>
    </w:p>
    <w:p w14:paraId="6D081025" w14:textId="77777777" w:rsidR="00E4298E" w:rsidRPr="00DC2830" w:rsidRDefault="00285977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25"/>
          <w:id w:val="152043812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- 5G-IIoT ինտեգրման հետ կապված տեխնիկական ասպեկտների, մարտահրավերների և հնարավորությունների խորը վերլուծություն և քննարկում:</w:t>
          </w:r>
        </w:sdtContent>
      </w:sdt>
    </w:p>
    <w:p w14:paraId="69605EDD" w14:textId="77777777" w:rsidR="00E4298E" w:rsidRPr="00DC2830" w:rsidRDefault="00285977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26"/>
          <w:id w:val="21070621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Իրական աշխարհի դեպքերի ուսումնասիրություններ և կիրառություններ՝ 5G-ով միացված IIoT- ի գործնական հետևանքներն ու առավելությունները ցույց տալու համար :</w:t>
          </w:r>
        </w:sdtContent>
      </w:sdt>
    </w:p>
    <w:p w14:paraId="31243534" w14:textId="45DEF0B8" w:rsidR="00E4298E" w:rsidDel="00461AD7" w:rsidRDefault="00285977">
      <w:pPr>
        <w:spacing w:line="360" w:lineRule="auto"/>
        <w:jc w:val="both"/>
        <w:rPr>
          <w:del w:id="124" w:author="Derenik Petrosyan" w:date="2024-04-14T23:04:00Z"/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27"/>
          <w:id w:val="45498752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Արդյունաբերական կազմակերպությունների, քաղաքականություն մշակողների և հետազոտողների համար ապագա զարգացումների, միտումների և հետևանքների քննարկում:</w:t>
          </w:r>
        </w:sdtContent>
      </w:sdt>
    </w:p>
    <w:p w14:paraId="14C5ABF9" w14:textId="77777777" w:rsidR="00461AD7" w:rsidRPr="00DC2830" w:rsidRDefault="00461AD7">
      <w:pPr>
        <w:spacing w:line="360" w:lineRule="auto"/>
        <w:jc w:val="both"/>
        <w:rPr>
          <w:ins w:id="125" w:author="Derenik Petrosyan" w:date="2024-04-14T23:04:00Z"/>
          <w:rFonts w:ascii="Sylfaen" w:eastAsia="Arial" w:hAnsi="Sylfaen" w:cs="Arial"/>
          <w:sz w:val="24"/>
          <w:szCs w:val="24"/>
        </w:rPr>
      </w:pPr>
    </w:p>
    <w:p w14:paraId="5519DB77" w14:textId="77777777" w:rsidR="00E4298E" w:rsidRPr="00DC2830" w:rsidDel="00461AD7" w:rsidRDefault="00E4298E">
      <w:pPr>
        <w:spacing w:line="360" w:lineRule="auto"/>
        <w:jc w:val="both"/>
        <w:rPr>
          <w:del w:id="126" w:author="Derenik Petrosyan" w:date="2024-04-14T23:04:00Z"/>
          <w:rFonts w:ascii="Sylfaen" w:eastAsia="Arial" w:hAnsi="Sylfaen" w:cs="Arial"/>
          <w:sz w:val="24"/>
          <w:szCs w:val="24"/>
        </w:rPr>
      </w:pPr>
    </w:p>
    <w:p w14:paraId="5C053A52" w14:textId="77777777" w:rsidR="00E4298E" w:rsidRPr="00DC2830" w:rsidDel="00461AD7" w:rsidRDefault="00E4298E">
      <w:pPr>
        <w:spacing w:line="360" w:lineRule="auto"/>
        <w:jc w:val="both"/>
        <w:rPr>
          <w:del w:id="127" w:author="Derenik Petrosyan" w:date="2024-04-14T23:04:00Z"/>
          <w:rFonts w:ascii="Sylfaen" w:eastAsia="Arial" w:hAnsi="Sylfaen" w:cs="Arial"/>
          <w:sz w:val="24"/>
          <w:szCs w:val="24"/>
        </w:rPr>
      </w:pPr>
    </w:p>
    <w:p w14:paraId="4F9B50AD" w14:textId="487FB1E7" w:rsidR="00E4298E" w:rsidRPr="00DC2830" w:rsidDel="00461AD7" w:rsidRDefault="00E4298E">
      <w:pPr>
        <w:spacing w:line="360" w:lineRule="auto"/>
        <w:jc w:val="both"/>
        <w:rPr>
          <w:del w:id="128" w:author="Derenik Petrosyan" w:date="2024-04-14T23:04:00Z"/>
          <w:rFonts w:ascii="Sylfaen" w:eastAsia="Arial" w:hAnsi="Sylfaen" w:cs="Arial"/>
          <w:sz w:val="24"/>
          <w:szCs w:val="24"/>
        </w:rPr>
      </w:pPr>
    </w:p>
    <w:p w14:paraId="1472E47A" w14:textId="65D8B685" w:rsidR="00E4298E" w:rsidRPr="00DC2830" w:rsidDel="00461AD7" w:rsidRDefault="00E4298E">
      <w:pPr>
        <w:spacing w:line="360" w:lineRule="auto"/>
        <w:jc w:val="both"/>
        <w:rPr>
          <w:del w:id="129" w:author="Derenik Petrosyan" w:date="2024-04-14T23:04:00Z"/>
          <w:rFonts w:ascii="Sylfaen" w:eastAsia="Arial" w:hAnsi="Sylfaen" w:cs="Arial"/>
          <w:sz w:val="24"/>
          <w:szCs w:val="24"/>
        </w:rPr>
      </w:pPr>
    </w:p>
    <w:p w14:paraId="4432F0C4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30" w:name="_Toc165229599" w:displacedByCustomXml="next"/>
    <w:sdt>
      <w:sdtPr>
        <w:rPr>
          <w:rFonts w:ascii="Sylfaen" w:eastAsia="Calibri" w:hAnsi="Sylfaen" w:cs="Calibri"/>
          <w:color w:val="auto"/>
          <w:sz w:val="24"/>
          <w:szCs w:val="24"/>
        </w:rPr>
        <w:tag w:val="goog_rdk_28"/>
        <w:id w:val="547873761"/>
      </w:sdtPr>
      <w:sdtEndPr/>
      <w:sdtContent>
        <w:p w14:paraId="768E6B4F" w14:textId="77777777" w:rsidR="00C45D34" w:rsidRDefault="0059570A">
          <w:pPr>
            <w:pStyle w:val="Heading1"/>
            <w:spacing w:line="360" w:lineRule="auto"/>
            <w:rPr>
              <w:ins w:id="131" w:author="Derenik Petrosyan" w:date="2024-04-15T12:17:00Z"/>
              <w:rFonts w:ascii="Sylfaen" w:eastAsia="Tahoma" w:hAnsi="Sylfaen" w:cs="Tahoma"/>
              <w:sz w:val="24"/>
              <w:szCs w:val="24"/>
            </w:rPr>
            <w:pPrChange w:id="132" w:author="Derenik Petrosyan" w:date="2024-04-16T14:15:00Z">
              <w:pPr>
                <w:pStyle w:val="Heading1"/>
              </w:pPr>
            </w:pPrChange>
          </w:pPr>
          <w:r w:rsidRPr="00DC2830">
            <w:rPr>
              <w:rFonts w:ascii="Sylfaen" w:eastAsia="Tahoma" w:hAnsi="Sylfaen" w:cs="Tahoma"/>
              <w:sz w:val="24"/>
              <w:szCs w:val="24"/>
            </w:rPr>
            <w:t>2. Գրական ակնարկ</w:t>
          </w:r>
          <w:bookmarkEnd w:id="130"/>
        </w:p>
        <w:p w14:paraId="714B63DF" w14:textId="0E268379" w:rsidR="00E4298E" w:rsidRPr="00C45D34" w:rsidRDefault="00285977">
          <w:pPr>
            <w:spacing w:line="360" w:lineRule="auto"/>
            <w:rPr>
              <w:rPrChange w:id="133" w:author="Derenik Petrosyan" w:date="2024-04-15T12:17:00Z">
                <w:rPr>
                  <w:rFonts w:ascii="Sylfaen" w:eastAsia="Arial" w:hAnsi="Sylfaen" w:cs="Arial"/>
                  <w:sz w:val="24"/>
                  <w:szCs w:val="24"/>
                </w:rPr>
              </w:rPrChange>
            </w:rPr>
            <w:pPrChange w:id="134" w:author="Derenik Petrosyan" w:date="2024-04-16T14:15:00Z">
              <w:pPr>
                <w:pStyle w:val="Heading1"/>
              </w:pPr>
            </w:pPrChange>
          </w:pPr>
        </w:p>
      </w:sdtContent>
    </w:sdt>
    <w:p w14:paraId="74434597" w14:textId="17728D41" w:rsidR="00E4298E" w:rsidRPr="00DC2830" w:rsidDel="00C45D34" w:rsidRDefault="00E4298E" w:rsidP="00F26AD1">
      <w:pPr>
        <w:spacing w:line="360" w:lineRule="auto"/>
        <w:jc w:val="both"/>
        <w:rPr>
          <w:del w:id="135" w:author="Derenik Petrosyan" w:date="2024-04-15T12:16:00Z"/>
          <w:rFonts w:ascii="Sylfaen" w:eastAsia="Arial" w:hAnsi="Sylfaen" w:cs="Arial"/>
          <w:sz w:val="24"/>
          <w:szCs w:val="24"/>
        </w:rPr>
      </w:pPr>
    </w:p>
    <w:bookmarkStart w:id="136" w:name="_Toc165229600" w:displacedByCustomXml="next"/>
    <w:sdt>
      <w:sdtPr>
        <w:rPr>
          <w:rFonts w:ascii="Sylfaen" w:eastAsia="Calibri" w:hAnsi="Sylfaen" w:cs="Calibri"/>
          <w:color w:val="auto"/>
          <w:sz w:val="24"/>
          <w:szCs w:val="24"/>
        </w:rPr>
        <w:tag w:val="goog_rdk_29"/>
        <w:id w:val="-1860044688"/>
      </w:sdtPr>
      <w:sdtEndPr/>
      <w:sdtContent>
        <w:p w14:paraId="492CE5E0" w14:textId="77777777" w:rsidR="00750985" w:rsidRDefault="0059570A">
          <w:pPr>
            <w:pStyle w:val="Heading2"/>
            <w:spacing w:line="360" w:lineRule="auto"/>
            <w:rPr>
              <w:rFonts w:ascii="Sylfaen" w:eastAsia="Tahoma" w:hAnsi="Sylfaen" w:cs="Tahoma"/>
              <w:sz w:val="24"/>
              <w:szCs w:val="24"/>
            </w:rPr>
            <w:pPrChange w:id="137" w:author="Derenik Petrosyan" w:date="2024-04-16T14:15:00Z">
              <w:pPr>
                <w:pStyle w:val="Heading2"/>
              </w:pPr>
            </w:pPrChange>
          </w:pPr>
          <w:r w:rsidRPr="00DC2830">
            <w:rPr>
              <w:rFonts w:ascii="Sylfaen" w:eastAsia="Tahoma" w:hAnsi="Sylfaen" w:cs="Tahoma"/>
              <w:sz w:val="24"/>
              <w:szCs w:val="24"/>
            </w:rPr>
            <w:t xml:space="preserve">2.1 </w:t>
          </w:r>
          <w:commentRangeStart w:id="138"/>
          <w:r w:rsidRPr="00DC2830">
            <w:rPr>
              <w:rFonts w:ascii="Sylfaen" w:eastAsia="Tahoma" w:hAnsi="Sylfaen" w:cs="Tahoma"/>
              <w:sz w:val="24"/>
              <w:szCs w:val="24"/>
            </w:rPr>
            <w:t>Անլար կապի տեխնոլոգիաների էվոլյուցիան</w:t>
          </w:r>
          <w:commentRangeEnd w:id="138"/>
          <w:r w:rsidR="00164DFA">
            <w:rPr>
              <w:rStyle w:val="CommentReference"/>
              <w:rFonts w:ascii="Calibri" w:eastAsia="Calibri" w:hAnsi="Calibri" w:cs="Calibri"/>
              <w:color w:val="auto"/>
            </w:rPr>
            <w:commentReference w:id="138"/>
          </w:r>
          <w:bookmarkEnd w:id="136"/>
        </w:p>
        <w:p w14:paraId="23EB0692" w14:textId="0B6DD8EC" w:rsidR="00B737E0" w:rsidRPr="00FC3AEB" w:rsidRDefault="00285977">
          <w:pPr>
            <w:spacing w:line="360" w:lineRule="auto"/>
            <w:rPr>
              <w:rStyle w:val="rynqvb"/>
              <w:rFonts w:asciiTheme="majorHAnsi" w:eastAsiaTheme="majorEastAsia" w:hAnsiTheme="majorHAnsi" w:cstheme="majorBidi"/>
              <w:color w:val="2F5496" w:themeColor="accent1" w:themeShade="BF"/>
              <w:sz w:val="26"/>
              <w:szCs w:val="26"/>
            </w:rPr>
            <w:pPrChange w:id="139" w:author="Derenik Petrosyan" w:date="2024-04-16T14:15:00Z">
              <w:pPr/>
            </w:pPrChange>
          </w:pPr>
        </w:p>
      </w:sdtContent>
    </w:sdt>
    <w:p w14:paraId="49B51297" w14:textId="02989C8C" w:rsidR="00B737E0" w:rsidRPr="0043674A" w:rsidRDefault="00DE68FA">
      <w:pPr>
        <w:shd w:val="clear" w:color="auto" w:fill="FFFFFF"/>
        <w:spacing w:after="0" w:line="360" w:lineRule="auto"/>
        <w:ind w:firstLine="720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140" w:author="Derenik Petrosyan" w:date="2024-04-15T12:25:00Z">
            <w:rPr>
              <w:rStyle w:val="rynqvb"/>
              <w:rFonts w:ascii="Sylfaen" w:eastAsiaTheme="majorEastAsia" w:hAnsi="Sylfaen" w:cstheme="majorBidi"/>
              <w:color w:val="3C4043"/>
              <w:sz w:val="24"/>
              <w:szCs w:val="24"/>
              <w:lang w:val="hy-AM"/>
            </w:rPr>
          </w:rPrChange>
        </w:rPr>
        <w:pPrChange w:id="141" w:author="Derenik Petrosyan" w:date="2024-04-16T14:15:00Z">
          <w:pPr>
            <w:shd w:val="clear" w:color="auto" w:fill="FFFFFF"/>
            <w:spacing w:after="0" w:line="240" w:lineRule="auto"/>
            <w:ind w:firstLine="720"/>
            <w:jc w:val="both"/>
            <w:textAlignment w:val="baseline"/>
          </w:pPr>
        </w:pPrChange>
      </w:pPr>
      <w:r w:rsidRPr="0043674A">
        <w:rPr>
          <w:rFonts w:ascii="Sylfaen" w:eastAsia="Times New Roman" w:hAnsi="Sylfaen" w:cs="Segoe UI"/>
          <w:noProof/>
          <w:sz w:val="18"/>
          <w:szCs w:val="18"/>
          <w:lang w:val="en-US"/>
          <w:rPrChange w:id="142" w:author="Derenik Petrosyan" w:date="2024-04-15T12:25:00Z">
            <w:rPr>
              <w:rFonts w:ascii="Segoe UI" w:eastAsia="Times New Roman" w:hAnsi="Segoe UI" w:cs="Segoe UI"/>
              <w:noProof/>
              <w:sz w:val="18"/>
              <w:szCs w:val="18"/>
              <w:lang w:val="en-US"/>
            </w:rPr>
          </w:rPrChange>
        </w:rPr>
        <w:drawing>
          <wp:anchor distT="0" distB="0" distL="114300" distR="114300" simplePos="0" relativeHeight="251661312" behindDoc="0" locked="0" layoutInCell="1" allowOverlap="1" wp14:anchorId="09D7F81F" wp14:editId="5601D11F">
            <wp:simplePos x="0" y="0"/>
            <wp:positionH relativeFrom="margin">
              <wp:posOffset>809625</wp:posOffset>
            </wp:positionH>
            <wp:positionV relativeFrom="paragraph">
              <wp:posOffset>3540125</wp:posOffset>
            </wp:positionV>
            <wp:extent cx="4661535" cy="3254375"/>
            <wp:effectExtent l="0" t="0" r="5715" b="3175"/>
            <wp:wrapTopAndBottom/>
            <wp:docPr id="7254061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535" cy="325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37E0" w:rsidRPr="0043674A">
        <w:rPr>
          <w:rStyle w:val="rynqvb"/>
          <w:rFonts w:ascii="Sylfaen" w:hAnsi="Sylfaen"/>
          <w:sz w:val="24"/>
          <w:szCs w:val="24"/>
          <w:lang w:val="hy-AM"/>
          <w:rPrChange w:id="143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Այս պատմական ակնարկը ցույց է տալիս անլար կապի համակարգերի էվոլյուցիան </w:t>
      </w:r>
      <w:r w:rsidR="00716079" w:rsidRPr="0043674A">
        <w:rPr>
          <w:rStyle w:val="rynqvb"/>
          <w:rFonts w:ascii="Sylfaen" w:hAnsi="Sylfaen"/>
          <w:sz w:val="24"/>
          <w:szCs w:val="24"/>
          <w:lang w:val="hy-AM"/>
          <w:rPrChange w:id="144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1G-ից </w:t>
      </w:r>
      <w:r w:rsidR="00B737E0" w:rsidRPr="0043674A">
        <w:rPr>
          <w:rStyle w:val="rynqvb"/>
          <w:rFonts w:ascii="Sylfaen" w:hAnsi="Sylfaen"/>
          <w:sz w:val="24"/>
          <w:szCs w:val="24"/>
          <w:lang w:val="hy-AM"/>
          <w:rPrChange w:id="145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մինչև 5G տեխնոլոգիայի ներկայիս դարաշրջանը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146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:</w:t>
      </w:r>
      <w:r w:rsidR="00B737E0" w:rsidRPr="0043674A">
        <w:rPr>
          <w:rStyle w:val="rynqvb"/>
          <w:rFonts w:ascii="Sylfaen" w:hAnsi="Sylfaen"/>
          <w:sz w:val="24"/>
          <w:szCs w:val="24"/>
          <w:lang w:val="hy-AM"/>
          <w:rPrChange w:id="147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Սկսած 1895թ.-</w:t>
      </w:r>
      <w:r w:rsidR="00E15A00" w:rsidRPr="0043674A">
        <w:rPr>
          <w:rStyle w:val="rynqvb"/>
          <w:rFonts w:ascii="Sylfaen" w:hAnsi="Sylfaen"/>
          <w:sz w:val="24"/>
          <w:szCs w:val="24"/>
          <w:lang w:val="hy-AM"/>
          <w:rPrChange w:id="148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ի</w:t>
      </w:r>
      <w:r w:rsidR="00B737E0" w:rsidRPr="0043674A">
        <w:rPr>
          <w:rStyle w:val="rynqvb"/>
          <w:rFonts w:ascii="Sylfaen" w:hAnsi="Sylfaen"/>
          <w:sz w:val="24"/>
          <w:szCs w:val="24"/>
          <w:lang w:val="hy-AM"/>
          <w:rPrChange w:id="149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ն անլար հաղորդման ոլորտում Մարկոնիի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150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անլար փոխանցման բեկումնային փորձերից</w:t>
      </w:r>
      <w:r w:rsidR="00B737E0" w:rsidRPr="0043674A">
        <w:rPr>
          <w:rStyle w:val="rynqvb"/>
          <w:rFonts w:ascii="Sylfaen" w:hAnsi="Sylfaen"/>
          <w:sz w:val="24"/>
          <w:szCs w:val="24"/>
          <w:lang w:val="hy-AM"/>
          <w:rPrChange w:id="151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, պատմությունը նավարկվում է առանցքային իրադարձությունների միջով, ներառյալ բջջային հեռախոսների հայտնվելը և բջջային ցանցերի հաջորդական սերունդների տեղակայումը: Էվոլյուցիայի յուրաքանչյուր փուլ ներդնում է նոր նորամուծություններ՝ միաժամանակ անդրադառնալով ներհատուկ մարտահրավերներին, ինչպիսիք են սպեկտրի բաշխումը և ենթակառուցվածքի ծախսերը: Այս պատմական </w:t>
      </w:r>
      <w:r w:rsidR="00FC3AEB" w:rsidRPr="0043674A">
        <w:rPr>
          <w:rStyle w:val="rynqvb"/>
          <w:rFonts w:ascii="Sylfaen" w:hAnsi="Sylfaen"/>
          <w:sz w:val="24"/>
          <w:szCs w:val="24"/>
          <w:lang w:val="hy-AM"/>
          <w:rPrChange w:id="152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ակնար</w:t>
      </w:r>
      <w:r w:rsidR="00B737E0" w:rsidRPr="0043674A">
        <w:rPr>
          <w:rStyle w:val="rynqvb"/>
          <w:rFonts w:ascii="Sylfaen" w:hAnsi="Sylfaen"/>
          <w:sz w:val="24"/>
          <w:szCs w:val="24"/>
          <w:lang w:val="hy-AM"/>
          <w:rPrChange w:id="153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կի միջոցով մենք պատկերացումներ ենք ձեռք բերում հասարակության վրա անլար հաղորդակցության փոխակերպիչ ազդեցության և ավելի արագ, ավելի արդյունավետ և մատչելի կապի շարունակական հետապնդման վերաբերյալ</w:t>
      </w:r>
      <w:sdt>
        <w:sdtPr>
          <w:rPr>
            <w:rStyle w:val="rynqvb"/>
            <w:rFonts w:ascii="Sylfaen" w:hAnsi="Sylfaen"/>
            <w:sz w:val="24"/>
            <w:szCs w:val="24"/>
            <w:lang w:val="hy-AM"/>
          </w:rPr>
          <w:id w:val="-1186366421"/>
          <w:citation/>
        </w:sdtPr>
        <w:sdtEndPr>
          <w:rPr>
            <w:rStyle w:val="rynqvb"/>
          </w:rPr>
        </w:sdtEndPr>
        <w:sdtContent>
          <w:r w:rsidR="00574C4D">
            <w:rPr>
              <w:rStyle w:val="rynqvb"/>
              <w:rFonts w:ascii="Sylfaen" w:hAnsi="Sylfaen"/>
              <w:sz w:val="24"/>
              <w:szCs w:val="24"/>
              <w:lang w:val="hy-AM"/>
            </w:rPr>
            <w:fldChar w:fldCharType="begin"/>
          </w:r>
          <w:r w:rsidR="00574C4D" w:rsidRPr="00574C4D">
            <w:rPr>
              <w:rStyle w:val="rynqvb"/>
              <w:rFonts w:ascii="Sylfaen" w:hAnsi="Sylfaen"/>
              <w:sz w:val="24"/>
              <w:szCs w:val="24"/>
            </w:rPr>
            <w:instrText xml:space="preserve"> CITATION Raj23 \l 1033 </w:instrText>
          </w:r>
          <w:r w:rsidR="00574C4D">
            <w:rPr>
              <w:rStyle w:val="rynqvb"/>
              <w:rFonts w:ascii="Sylfaen" w:hAnsi="Sylfaen"/>
              <w:sz w:val="24"/>
              <w:szCs w:val="24"/>
              <w:lang w:val="hy-AM"/>
            </w:rPr>
            <w:fldChar w:fldCharType="separate"/>
          </w:r>
          <w:r w:rsidR="00574C4D">
            <w:rPr>
              <w:rStyle w:val="rynqvb"/>
              <w:rFonts w:ascii="Sylfaen" w:hAnsi="Sylfaen"/>
              <w:noProof/>
              <w:sz w:val="24"/>
              <w:szCs w:val="24"/>
            </w:rPr>
            <w:t xml:space="preserve"> </w:t>
          </w:r>
          <w:r w:rsidR="00574C4D" w:rsidRPr="00574C4D">
            <w:rPr>
              <w:rFonts w:ascii="Sylfaen" w:hAnsi="Sylfaen"/>
              <w:noProof/>
              <w:sz w:val="24"/>
              <w:szCs w:val="24"/>
            </w:rPr>
            <w:t>[3]</w:t>
          </w:r>
          <w:r w:rsidR="00574C4D">
            <w:rPr>
              <w:rStyle w:val="rynqvb"/>
              <w:rFonts w:ascii="Sylfaen" w:hAnsi="Sylfaen"/>
              <w:sz w:val="24"/>
              <w:szCs w:val="24"/>
              <w:lang w:val="hy-AM"/>
            </w:rPr>
            <w:fldChar w:fldCharType="end"/>
          </w:r>
        </w:sdtContent>
      </w:sdt>
      <w:r w:rsidR="00FC3AEB" w:rsidRPr="0043674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val="hy-AM"/>
          <w:rPrChange w:id="154" w:author="Derenik Petrosyan" w:date="2024-04-15T12:25:00Z">
            <w:rPr>
              <w:rFonts w:eastAsia="Times New Roman"/>
              <w:color w:val="333333"/>
              <w:sz w:val="24"/>
              <w:szCs w:val="24"/>
              <w:shd w:val="clear" w:color="auto" w:fill="FFFFFF"/>
              <w:lang w:val="hy-AM"/>
            </w:rPr>
          </w:rPrChange>
        </w:rPr>
        <w:t>​</w:t>
      </w:r>
      <w:r w:rsidR="00FC3AEB" w:rsidRPr="0043674A">
        <w:rPr>
          <w:rFonts w:ascii="Sylfaen" w:eastAsia="Times New Roman" w:hAnsi="Sylfaen" w:cs="Segoe UI"/>
          <w:sz w:val="24"/>
          <w:szCs w:val="24"/>
          <w:lang w:val="hy-AM"/>
        </w:rPr>
        <w:t xml:space="preserve"> </w:t>
      </w:r>
      <w:r w:rsidR="00FC3AEB" w:rsidRPr="00574C4D">
        <w:rPr>
          <w:rFonts w:ascii="Times New Roman" w:eastAsia="Times New Roman" w:hAnsi="Times New Roman" w:cs="Times New Roman"/>
          <w:sz w:val="24"/>
          <w:szCs w:val="24"/>
          <w:lang w:val="hy-AM"/>
        </w:rPr>
        <w:t>​</w:t>
      </w:r>
      <w:r w:rsidR="00FC3AEB" w:rsidRPr="00574C4D">
        <w:rPr>
          <w:rFonts w:ascii="Sylfaen" w:eastAsia="Times New Roman" w:hAnsi="Sylfaen" w:cs="Segoe UI"/>
          <w:sz w:val="24"/>
          <w:szCs w:val="24"/>
          <w:lang w:val="hy-AM"/>
        </w:rPr>
        <w:t>(Նկար3</w:t>
      </w:r>
      <w:r w:rsidR="00FC3AEB" w:rsidRPr="00574C4D">
        <w:rPr>
          <w:rFonts w:ascii="Times New Roman" w:eastAsia="Times New Roman" w:hAnsi="Times New Roman" w:cs="Times New Roman"/>
          <w:sz w:val="24"/>
          <w:szCs w:val="24"/>
          <w:lang w:val="hy-AM"/>
        </w:rPr>
        <w:t>​</w:t>
      </w:r>
      <w:r w:rsidR="00FC3AEB" w:rsidRPr="00574C4D">
        <w:rPr>
          <w:rFonts w:ascii="Sylfaen" w:eastAsia="Times New Roman" w:hAnsi="Sylfaen" w:cs="Segoe UI"/>
          <w:sz w:val="24"/>
          <w:szCs w:val="24"/>
          <w:lang w:val="hy-AM"/>
        </w:rPr>
        <w:t>)</w:t>
      </w:r>
      <w:r w:rsidR="00FC3AEB" w:rsidRPr="00574C4D">
        <w:rPr>
          <w:rFonts w:ascii="Sylfaen" w:eastAsia="Times New Roman" w:hAnsi="Sylfaen" w:cs="Segoe UI"/>
          <w:sz w:val="24"/>
          <w:szCs w:val="24"/>
          <w:shd w:val="clear" w:color="auto" w:fill="FFFFFF"/>
          <w:lang w:val="hy-AM"/>
          <w:rPrChange w:id="155" w:author="Derenik Petrosyan" w:date="2024-04-15T12:25:00Z">
            <w:rPr>
              <w:rFonts w:ascii="Sylfaen" w:eastAsia="Times New Roman" w:hAnsi="Sylfaen" w:cs="Segoe UI"/>
              <w:color w:val="333333"/>
              <w:sz w:val="24"/>
              <w:szCs w:val="24"/>
              <w:shd w:val="clear" w:color="auto" w:fill="FFFFFF"/>
              <w:lang w:val="hy-AM"/>
            </w:rPr>
          </w:rPrChange>
        </w:rPr>
        <w:t>:</w:t>
      </w:r>
      <w:r w:rsidR="00FC3AEB" w:rsidRPr="0043674A">
        <w:rPr>
          <w:rFonts w:ascii="Sylfaen" w:eastAsia="Times New Roman" w:hAnsi="Sylfaen" w:cs="Segoe UI"/>
          <w:sz w:val="24"/>
          <w:szCs w:val="24"/>
          <w:rPrChange w:id="156" w:author="Derenik Petrosyan" w:date="2024-04-15T12:25:00Z">
            <w:rPr>
              <w:rFonts w:ascii="Sylfaen" w:eastAsia="Times New Roman" w:hAnsi="Sylfaen" w:cs="Segoe UI"/>
              <w:color w:val="333333"/>
              <w:sz w:val="24"/>
              <w:szCs w:val="24"/>
              <w:lang w:val="en-US"/>
            </w:rPr>
          </w:rPrChange>
        </w:rPr>
        <w:t> </w:t>
      </w:r>
    </w:p>
    <w:p w14:paraId="429709A4" w14:textId="24BAC3DB" w:rsidR="00B737E0" w:rsidRPr="00B737E0" w:rsidRDefault="00FC3AEB">
      <w:pPr>
        <w:shd w:val="clear" w:color="auto" w:fill="FFFFFF"/>
        <w:spacing w:after="0" w:line="360" w:lineRule="auto"/>
        <w:jc w:val="center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  <w:pPrChange w:id="157" w:author="Derenik Petrosyan" w:date="2024-04-16T14:15:00Z">
          <w:pPr>
            <w:shd w:val="clear" w:color="auto" w:fill="FFFFFF"/>
            <w:spacing w:after="0" w:line="240" w:lineRule="auto"/>
            <w:jc w:val="center"/>
            <w:textAlignment w:val="baseline"/>
          </w:pPr>
        </w:pPrChange>
      </w:pPr>
      <w:r w:rsidRPr="009C238D">
        <w:rPr>
          <w:rFonts w:ascii="Sylfaen" w:eastAsia="Times New Roman" w:hAnsi="Sylfaen" w:cs="Segoe UI"/>
          <w:sz w:val="20"/>
          <w:szCs w:val="20"/>
          <w:lang w:val="hy-AM"/>
        </w:rPr>
        <w:t>Նկար3</w:t>
      </w:r>
      <w:r w:rsidRPr="009C238D">
        <w:rPr>
          <w:rFonts w:ascii="Times New Roman" w:eastAsia="Times New Roman" w:hAnsi="Times New Roman" w:cs="Times New Roman"/>
          <w:sz w:val="20"/>
          <w:szCs w:val="20"/>
          <w:lang w:val="hy-AM"/>
        </w:rPr>
        <w:t>​․​</w:t>
      </w:r>
      <w:r w:rsidRPr="009C238D">
        <w:rPr>
          <w:rFonts w:ascii="Sylfaen" w:eastAsia="Times New Roman" w:hAnsi="Sylfaen" w:cs="Segoe UI"/>
          <w:sz w:val="20"/>
          <w:szCs w:val="20"/>
          <w:lang w:val="hy-AM"/>
        </w:rPr>
        <w:t xml:space="preserve"> Անլար կապի տեխնոլոգիաների էվոլյուցիան</w:t>
      </w:r>
      <w:r w:rsidRPr="009C238D">
        <w:rPr>
          <w:rFonts w:ascii="Times New Roman" w:eastAsia="Times New Roman" w:hAnsi="Times New Roman" w:cs="Times New Roman"/>
          <w:sz w:val="20"/>
          <w:szCs w:val="20"/>
          <w:lang w:val="hy-AM"/>
        </w:rPr>
        <w:t>​</w:t>
      </w:r>
    </w:p>
    <w:p w14:paraId="77F7459E" w14:textId="1EC07F0F" w:rsidR="00B737E0" w:rsidDel="00DD6269" w:rsidRDefault="00B737E0" w:rsidP="00DD6269">
      <w:pPr>
        <w:shd w:val="clear" w:color="auto" w:fill="FFFFFF"/>
        <w:spacing w:after="0" w:line="360" w:lineRule="auto"/>
        <w:jc w:val="both"/>
        <w:textAlignment w:val="baseline"/>
        <w:rPr>
          <w:del w:id="158" w:author="Derenik Petrosyan" w:date="2024-04-15T12:17:00Z"/>
          <w:rStyle w:val="rynqvb"/>
          <w:rFonts w:ascii="Sylfaen" w:hAnsi="Sylfaen"/>
          <w:color w:val="3C4043"/>
          <w:sz w:val="24"/>
          <w:szCs w:val="24"/>
          <w:lang w:val="hy-AM"/>
        </w:rPr>
      </w:pPr>
    </w:p>
    <w:p w14:paraId="59D73265" w14:textId="77777777" w:rsidR="00DD6269" w:rsidRPr="00B737E0" w:rsidRDefault="00DD6269">
      <w:pPr>
        <w:shd w:val="clear" w:color="auto" w:fill="FFFFFF"/>
        <w:spacing w:after="0" w:line="360" w:lineRule="auto"/>
        <w:jc w:val="both"/>
        <w:textAlignment w:val="baseline"/>
        <w:rPr>
          <w:ins w:id="159" w:author="Derenik Petrosyan" w:date="2024-04-16T14:15:00Z"/>
          <w:rStyle w:val="rynqvb"/>
          <w:rFonts w:ascii="Sylfaen" w:hAnsi="Sylfaen"/>
          <w:color w:val="3C4043"/>
          <w:sz w:val="24"/>
          <w:szCs w:val="24"/>
          <w:lang w:val="hy-AM"/>
        </w:rPr>
        <w:pPrChange w:id="160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1F9B6E24" w14:textId="77777777" w:rsidR="00DE68FA" w:rsidRPr="00B737E0" w:rsidRDefault="00DE68FA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  <w:pPrChange w:id="161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32D306E6" w14:textId="77777777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162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163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b/>
          <w:bCs/>
          <w:sz w:val="24"/>
          <w:szCs w:val="24"/>
          <w:lang w:val="hy-AM"/>
          <w:rPrChange w:id="164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lastRenderedPageBreak/>
        <w:t>Առաջին սերնդի (1G) բջջային կապ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165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.</w:t>
      </w:r>
    </w:p>
    <w:p w14:paraId="64BC70DB" w14:textId="77777777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166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167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0BE0E564" w14:textId="4309F102" w:rsidR="00B737E0" w:rsidRPr="0043674A" w:rsidRDefault="00B737E0">
      <w:pPr>
        <w:shd w:val="clear" w:color="auto" w:fill="FFFFFF"/>
        <w:spacing w:after="0" w:line="360" w:lineRule="auto"/>
        <w:ind w:firstLine="720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168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169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sz w:val="24"/>
          <w:szCs w:val="24"/>
          <w:lang w:val="hy-AM"/>
          <w:rPrChange w:id="170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Մարտին Կուպերի առաջին սերնդի բջջային հեռախոսի առաջացումը 1970-ականներին։</w:t>
      </w:r>
      <w:r w:rsidR="00191646" w:rsidRPr="0043674A">
        <w:rPr>
          <w:rStyle w:val="rynqvb"/>
          <w:rFonts w:ascii="Sylfaen" w:hAnsi="Sylfaen"/>
          <w:sz w:val="24"/>
          <w:szCs w:val="24"/>
          <w:lang w:val="hy-AM"/>
          <w:rPrChange w:id="171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172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Անալոգային ազդանշանների ներդրում և այնպիսի համակարգերի տեղակայում, ինչպիսիք են AMPS</w:t>
      </w:r>
      <w:ins w:id="173" w:author="Derenik Petrosyan" w:date="2024-04-16T13:12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174" w:author="Derenik Petrosyan" w:date="2024-04-16T13:08:00Z">
        <w:r w:rsidR="005A04D2" w:rsidRPr="005A04D2">
          <w:rPr>
            <w:rStyle w:val="rynqvb"/>
            <w:rFonts w:ascii="Sylfaen" w:hAnsi="Sylfaen"/>
            <w:sz w:val="24"/>
            <w:szCs w:val="24"/>
            <w:lang w:val="hy-AM"/>
          </w:rPr>
          <w:t>(</w:t>
        </w:r>
      </w:ins>
      <w:ins w:id="175" w:author="Derenik Petrosyan" w:date="2024-04-16T13:12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176" w:author="Derenik Petrosyan" w:date="2024-04-16T13:08:00Z">
        <w:r w:rsidR="005A04D2" w:rsidRPr="005A04D2">
          <w:rPr>
            <w:rStyle w:val="rynqvb"/>
            <w:rFonts w:ascii="Sylfaen" w:hAnsi="Sylfaen"/>
            <w:sz w:val="24"/>
            <w:szCs w:val="24"/>
            <w:lang w:val="hy-AM"/>
          </w:rPr>
          <w:t>Advanced Mobile Phone System</w:t>
        </w:r>
      </w:ins>
      <w:ins w:id="177" w:author="Derenik Petrosyan" w:date="2024-04-16T13:12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178" w:author="Derenik Petrosyan" w:date="2024-04-16T13:08:00Z">
        <w:r w:rsidR="005A04D2" w:rsidRPr="005A04D2">
          <w:rPr>
            <w:rStyle w:val="rynqvb"/>
            <w:rFonts w:ascii="Sylfaen" w:hAnsi="Sylfaen"/>
            <w:sz w:val="24"/>
            <w:szCs w:val="24"/>
            <w:lang w:val="hy-AM"/>
          </w:rPr>
          <w:t>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179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, NMTS</w:t>
      </w:r>
      <w:ins w:id="180" w:author="Derenik Petrosyan" w:date="2024-04-16T13:11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181" w:author="Derenik Petrosyan" w:date="2024-04-16T13:10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182" w:author="Derenik Petrosyan" w:date="2024-04-16T13:10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>(</w:t>
        </w:r>
      </w:ins>
      <w:ins w:id="183" w:author="Derenik Petrosyan" w:date="2024-04-16T13:12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184" w:author="Derenik Petrosyan" w:date="2024-04-16T13:10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</w:rPr>
          <w:t>Nordic mobile phone system</w:t>
        </w:r>
      </w:ins>
      <w:ins w:id="185" w:author="Derenik Petrosyan" w:date="2024-04-16T13:12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186" w:author="Derenik Petrosyan" w:date="2024-04-16T13:10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187" w:author="Derenik Petrosyan" w:date="2024-04-16T13:10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>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188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, TACS</w:t>
      </w:r>
      <w:ins w:id="189" w:author="Derenik Petrosyan" w:date="2024-04-16T13:11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190" w:author="Derenik Petrosyan" w:date="2024-04-16T13:10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191" w:author="Derenik Petrosyan" w:date="2024-04-16T13:10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>(</w:t>
        </w:r>
      </w:ins>
      <w:ins w:id="192" w:author="Derenik Petrosyan" w:date="2024-04-16T13:12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193" w:author="Derenik Petrosyan" w:date="2024-04-16T13:10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</w:rPr>
          <w:t>All Access Communication System</w:t>
        </w:r>
      </w:ins>
      <w:ins w:id="194" w:author="Derenik Petrosyan" w:date="2024-04-16T13:12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195" w:author="Derenik Petrosyan" w:date="2024-04-16T13:10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196" w:author="Derenik Petrosyan" w:date="2024-04-16T13:10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>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197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և ETACS</w:t>
      </w:r>
      <w:ins w:id="198" w:author="Derenik Petrosyan" w:date="2024-04-16T13:11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199" w:author="Derenik Petrosyan" w:date="2024-04-16T13:11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>(</w:t>
        </w:r>
      </w:ins>
      <w:ins w:id="200" w:author="Derenik Petrosyan" w:date="2024-04-16T13:12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201" w:author="Derenik Petrosyan" w:date="2024-04-16T13:11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</w:rPr>
          <w:t>All Access Communication System for Europe</w:t>
        </w:r>
      </w:ins>
      <w:ins w:id="202" w:author="Derenik Petrosyan" w:date="2024-04-16T13:12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203" w:author="Derenik Petrosyan" w:date="2024-04-16T13:11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204" w:author="Derenik Petrosyan" w:date="2024-04-16T13:11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>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205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:</w:t>
      </w:r>
    </w:p>
    <w:p w14:paraId="4DCCD93C" w14:textId="77777777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206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207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sz w:val="24"/>
          <w:szCs w:val="24"/>
          <w:lang w:val="hy-AM"/>
          <w:rPrChange w:id="208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Մարտահրավերները, ինչպիսիք են ձայնի վատ որակը և սահմանափակ շարժունակությունը, ընդգծեցին հետագա նորարարության անհրաժեշտությունը:</w:t>
      </w:r>
    </w:p>
    <w:p w14:paraId="2BD6A4A7" w14:textId="77777777" w:rsidR="00191646" w:rsidRPr="0043674A" w:rsidDel="00C45D34" w:rsidRDefault="00191646">
      <w:pPr>
        <w:shd w:val="clear" w:color="auto" w:fill="FFFFFF"/>
        <w:spacing w:after="0" w:line="360" w:lineRule="auto"/>
        <w:jc w:val="both"/>
        <w:textAlignment w:val="baseline"/>
        <w:rPr>
          <w:del w:id="209" w:author="Derenik Petrosyan" w:date="2024-04-15T12:17:00Z"/>
          <w:rStyle w:val="rynqvb"/>
          <w:rFonts w:ascii="Sylfaen" w:hAnsi="Sylfaen"/>
          <w:sz w:val="24"/>
          <w:szCs w:val="24"/>
          <w:lang w:val="hy-AM"/>
          <w:rPrChange w:id="210" w:author="Derenik Petrosyan" w:date="2024-04-15T12:24:00Z">
            <w:rPr>
              <w:del w:id="211" w:author="Derenik Petrosyan" w:date="2024-04-15T12:17:00Z"/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212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742475A9" w14:textId="77777777" w:rsidR="00191646" w:rsidRPr="0043674A" w:rsidDel="00C45D34" w:rsidRDefault="00191646">
      <w:pPr>
        <w:shd w:val="clear" w:color="auto" w:fill="FFFFFF"/>
        <w:spacing w:after="0" w:line="360" w:lineRule="auto"/>
        <w:jc w:val="both"/>
        <w:textAlignment w:val="baseline"/>
        <w:rPr>
          <w:del w:id="213" w:author="Derenik Petrosyan" w:date="2024-04-15T12:17:00Z"/>
          <w:rStyle w:val="rynqvb"/>
          <w:rFonts w:ascii="Sylfaen" w:hAnsi="Sylfaen"/>
          <w:sz w:val="24"/>
          <w:szCs w:val="24"/>
          <w:lang w:val="hy-AM"/>
          <w:rPrChange w:id="214" w:author="Derenik Petrosyan" w:date="2024-04-15T12:24:00Z">
            <w:rPr>
              <w:del w:id="215" w:author="Derenik Petrosyan" w:date="2024-04-15T12:17:00Z"/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216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0E688313" w14:textId="77777777" w:rsidR="00191646" w:rsidRPr="0043674A" w:rsidDel="007243C8" w:rsidRDefault="00191646">
      <w:pPr>
        <w:shd w:val="clear" w:color="auto" w:fill="FFFFFF"/>
        <w:spacing w:after="0" w:line="360" w:lineRule="auto"/>
        <w:jc w:val="both"/>
        <w:textAlignment w:val="baseline"/>
        <w:rPr>
          <w:del w:id="217" w:author="Derenik Petrosyan" w:date="2024-04-15T12:17:00Z"/>
          <w:rStyle w:val="rynqvb"/>
          <w:rFonts w:ascii="Sylfaen" w:hAnsi="Sylfaen"/>
          <w:sz w:val="24"/>
          <w:szCs w:val="24"/>
          <w:lang w:val="hy-AM"/>
          <w:rPrChange w:id="218" w:author="Derenik Petrosyan" w:date="2024-04-15T12:24:00Z">
            <w:rPr>
              <w:del w:id="219" w:author="Derenik Petrosyan" w:date="2024-04-15T12:17:00Z"/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220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740CF4E2" w14:textId="77777777" w:rsidR="00191646" w:rsidRPr="0043674A" w:rsidRDefault="00191646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221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222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46B6BD92" w14:textId="301B6D8D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b/>
          <w:bCs/>
          <w:sz w:val="24"/>
          <w:szCs w:val="24"/>
          <w:lang w:val="hy-AM"/>
          <w:rPrChange w:id="223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224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b/>
          <w:bCs/>
          <w:sz w:val="24"/>
          <w:szCs w:val="24"/>
          <w:lang w:val="hy-AM"/>
          <w:rPrChange w:id="225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Երկրորդ սերունդ (2G).</w:t>
      </w:r>
    </w:p>
    <w:p w14:paraId="6B935DA8" w14:textId="77777777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226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227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0F7CEB26" w14:textId="1259A253" w:rsidR="00B737E0" w:rsidRPr="0043674A" w:rsidDel="007243C8" w:rsidRDefault="00B737E0">
      <w:pPr>
        <w:shd w:val="clear" w:color="auto" w:fill="FFFFFF"/>
        <w:spacing w:after="0" w:line="360" w:lineRule="auto"/>
        <w:ind w:firstLine="720"/>
        <w:jc w:val="both"/>
        <w:textAlignment w:val="baseline"/>
        <w:rPr>
          <w:del w:id="228" w:author="Derenik Petrosyan" w:date="2024-04-15T12:17:00Z"/>
          <w:rStyle w:val="rynqvb"/>
          <w:rFonts w:ascii="Sylfaen" w:hAnsi="Sylfaen"/>
          <w:sz w:val="24"/>
          <w:szCs w:val="24"/>
          <w:lang w:val="hy-AM"/>
          <w:rPrChange w:id="229" w:author="Derenik Petrosyan" w:date="2024-04-15T12:24:00Z">
            <w:rPr>
              <w:del w:id="230" w:author="Derenik Petrosyan" w:date="2024-04-15T12:17:00Z"/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231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sz w:val="24"/>
          <w:szCs w:val="24"/>
          <w:lang w:val="hy-AM"/>
          <w:rPrChange w:id="232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Անցում թվային համակարգերի GSM</w:t>
      </w:r>
      <w:ins w:id="233" w:author="Derenik Petrosyan" w:date="2024-04-16T13:15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234" w:author="Derenik Petrosyan" w:date="2024-04-16T13:16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235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-ով</w:t>
      </w:r>
      <w:ins w:id="236" w:author="Derenik Petrosyan" w:date="2024-04-16T13:16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237" w:author="Derenik Petrosyan" w:date="2024-04-16T13:16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</w:t>
        </w:r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( </w:t>
        </w:r>
        <w:r w:rsidR="00145CCD" w:rsidRPr="00145CCD">
          <w:rPr>
            <w:rStyle w:val="rynqvb"/>
            <w:rFonts w:ascii="Sylfaen" w:hAnsi="Sylfaen"/>
            <w:sz w:val="24"/>
            <w:szCs w:val="24"/>
            <w:lang w:val="en-US"/>
          </w:rPr>
          <w:t>Global System for Mobile Communications</w:t>
        </w:r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238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, CDMA-ով</w:t>
      </w:r>
      <w:ins w:id="239" w:author="Derenik Petrosyan" w:date="2024-04-16T13:16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240" w:author="Derenik Petrosyan" w:date="2024-04-16T13:16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</w:t>
        </w:r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</w:rPr>
          <w:t>(</w:t>
        </w:r>
      </w:ins>
      <w:ins w:id="241" w:author="Derenik Petrosyan" w:date="2024-04-16T13:17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242" w:author="Derenik Petrosyan" w:date="2024-04-16T13:16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</w:rPr>
          <w:t>Code-Division Multiple Access</w:t>
        </w:r>
      </w:ins>
      <w:ins w:id="243" w:author="Derenik Petrosyan" w:date="2024-04-16T13:17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244" w:author="Derenik Petrosyan" w:date="2024-04-16T13:16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</w:rPr>
          <w:t>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245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և SMS-ի</w:t>
      </w:r>
      <w:ins w:id="246" w:author="Derenik Petrosyan" w:date="2024-04-16T13:17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( </w:t>
        </w:r>
        <w:r w:rsidR="00145CCD" w:rsidRPr="00145CCD">
          <w:rPr>
            <w:rStyle w:val="rynqvb"/>
            <w:rFonts w:ascii="Sylfaen" w:hAnsi="Sylfaen"/>
            <w:sz w:val="24"/>
            <w:szCs w:val="24"/>
            <w:lang w:val="en-US"/>
          </w:rPr>
          <w:t>Short Message Service</w:t>
        </w:r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247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ներդրմամբ:</w:t>
      </w:r>
    </w:p>
    <w:p w14:paraId="4655C0AF" w14:textId="539F9B74" w:rsidR="00B737E0" w:rsidRPr="0043674A" w:rsidRDefault="007243C8">
      <w:pPr>
        <w:shd w:val="clear" w:color="auto" w:fill="FFFFFF"/>
        <w:spacing w:after="0" w:line="360" w:lineRule="auto"/>
        <w:ind w:firstLine="720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248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249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ins w:id="250" w:author="Derenik Petrosyan" w:date="2024-04-15T12:17:00Z">
        <w:r w:rsidRPr="0043674A">
          <w:rPr>
            <w:rStyle w:val="rynqvb"/>
            <w:rFonts w:ascii="Sylfaen" w:hAnsi="Sylfaen"/>
            <w:sz w:val="24"/>
            <w:szCs w:val="24"/>
            <w:lang w:val="hy-AM"/>
            <w:rPrChange w:id="251" w:author="Derenik Petrosyan" w:date="2024-04-15T12:24:00Z">
              <w:rPr>
                <w:rStyle w:val="rynqvb"/>
                <w:rFonts w:ascii="Sylfaen" w:hAnsi="Sylfaen"/>
                <w:color w:val="3C4043"/>
                <w:sz w:val="24"/>
                <w:szCs w:val="24"/>
                <w:lang w:val="hy-AM"/>
              </w:rPr>
            </w:rPrChange>
          </w:rPr>
          <w:t xml:space="preserve"> </w:t>
        </w:r>
      </w:ins>
      <w:r w:rsidR="00B737E0" w:rsidRPr="0043674A">
        <w:rPr>
          <w:rStyle w:val="rynqvb"/>
          <w:rFonts w:ascii="Sylfaen" w:hAnsi="Sylfaen"/>
          <w:sz w:val="24"/>
          <w:szCs w:val="24"/>
          <w:lang w:val="hy-AM"/>
          <w:rPrChange w:id="252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Նորարարությունները, ինչպիսիք են GPRS-ը</w:t>
      </w:r>
      <w:ins w:id="253" w:author="Derenik Petrosyan" w:date="2024-04-16T13:18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254" w:author="Derenik Petrosyan" w:date="2024-04-16T13:18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( </w:t>
        </w:r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</w:rPr>
          <w:t>General packet radio service</w:t>
        </w:r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255" w:author="Derenik Petrosyan" w:date="2024-04-16T13:18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)</w:t>
        </w:r>
      </w:ins>
      <w:r w:rsidR="00B737E0" w:rsidRPr="0043674A">
        <w:rPr>
          <w:rStyle w:val="rynqvb"/>
          <w:rFonts w:ascii="Sylfaen" w:hAnsi="Sylfaen"/>
          <w:sz w:val="24"/>
          <w:szCs w:val="24"/>
          <w:lang w:val="hy-AM"/>
          <w:rPrChange w:id="256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, EDGE-ը</w:t>
      </w:r>
      <w:ins w:id="257" w:author="Derenik Petrosyan" w:date="2024-04-16T13:19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258" w:author="Derenik Petrosyan" w:date="2024-04-16T13:19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( </w:t>
        </w:r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</w:rPr>
          <w:t>Enhanced Data GSM Evolution</w:t>
        </w:r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259" w:author="Derenik Petrosyan" w:date="2024-04-16T13:19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)</w:t>
        </w:r>
      </w:ins>
      <w:r w:rsidR="00B737E0" w:rsidRPr="0043674A">
        <w:rPr>
          <w:rStyle w:val="rynqvb"/>
          <w:rFonts w:ascii="Sylfaen" w:hAnsi="Sylfaen"/>
          <w:sz w:val="24"/>
          <w:szCs w:val="24"/>
          <w:lang w:val="hy-AM"/>
          <w:rPrChange w:id="260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և CDMA2000-ը, ուղղված էին տվյալների փոխանցման ավելի բարձր տեմպերի և շարժական ինտերնետի ծառայությունների պահանջարկին:</w:t>
      </w:r>
    </w:p>
    <w:p w14:paraId="62CDD609" w14:textId="77777777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261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262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sz w:val="24"/>
          <w:szCs w:val="24"/>
          <w:lang w:val="hy-AM"/>
          <w:rPrChange w:id="263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Մարտահրավերները ներառում էին սպեկտրի բաշխումը և տարբեր ստանդարտների միջև փոխգործունակությունը:</w:t>
      </w:r>
    </w:p>
    <w:p w14:paraId="56A89E25" w14:textId="77777777" w:rsidR="00191646" w:rsidRPr="0043674A" w:rsidRDefault="00191646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264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265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0D98F6A8" w14:textId="1DC7C2BE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b/>
          <w:bCs/>
          <w:sz w:val="24"/>
          <w:szCs w:val="24"/>
          <w:lang w:val="hy-AM"/>
          <w:rPrChange w:id="266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267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b/>
          <w:bCs/>
          <w:sz w:val="24"/>
          <w:szCs w:val="24"/>
          <w:lang w:val="hy-AM"/>
          <w:rPrChange w:id="268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Երրորդ սերունդ (3G).</w:t>
      </w:r>
    </w:p>
    <w:p w14:paraId="403B4746" w14:textId="77777777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269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270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7F31ABDC" w14:textId="2577C284" w:rsidR="00B737E0" w:rsidRPr="0043674A" w:rsidRDefault="00B737E0">
      <w:pPr>
        <w:shd w:val="clear" w:color="auto" w:fill="FFFFFF"/>
        <w:spacing w:after="0" w:line="360" w:lineRule="auto"/>
        <w:ind w:firstLine="720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271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272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sz w:val="24"/>
          <w:szCs w:val="24"/>
          <w:lang w:val="hy-AM"/>
          <w:rPrChange w:id="273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UMTS-ի</w:t>
      </w:r>
      <w:ins w:id="274" w:author="Derenik Petrosyan" w:date="2024-04-16T13:21:00Z"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  <w:rPrChange w:id="275" w:author="Derenik Petrosyan" w:date="2024-04-16T13:21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( </w:t>
        </w:r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</w:rPr>
          <w:t>Universal Mobile Telecommunications System</w:t>
        </w:r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  <w:rPrChange w:id="276" w:author="Derenik Petrosyan" w:date="2024-04-16T13:21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</w:t>
        </w:r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  <w:rPrChange w:id="277" w:author="Derenik Petrosyan" w:date="2024-04-16T13:23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>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278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ներդրում և մուլտիմեդիա հնարավորություններով սմարթֆոնների տարածում։</w:t>
      </w:r>
      <w:r w:rsidR="00D815A7" w:rsidRPr="0043674A">
        <w:rPr>
          <w:rStyle w:val="rynqvb"/>
          <w:rFonts w:ascii="Sylfaen" w:hAnsi="Sylfaen"/>
          <w:sz w:val="24"/>
          <w:szCs w:val="24"/>
          <w:lang w:val="hy-AM"/>
          <w:rPrChange w:id="279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280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Էվոլյուցիա դեպի 3.5G և ավելին՝ HSDPA</w:t>
      </w:r>
      <w:ins w:id="281" w:author="Derenik Petrosyan" w:date="2024-04-16T13:23:00Z"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  <w:rPrChange w:id="282" w:author="Derenik Petrosyan" w:date="2024-04-16T13:23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( </w:t>
        </w:r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</w:rPr>
          <w:t>High-Speed Downlink Packet Access</w:t>
        </w:r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  <w:rPrChange w:id="283" w:author="Derenik Petrosyan" w:date="2024-04-16T13:23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284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, HSUPA</w:t>
      </w:r>
      <w:ins w:id="285" w:author="Derenik Petrosyan" w:date="2024-04-16T13:24:00Z"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  <w:rPrChange w:id="286" w:author="Derenik Petrosyan" w:date="2024-04-16T13:24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( </w:t>
        </w:r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</w:rPr>
          <w:t>High Speed Packet Access</w:t>
        </w:r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  <w:rPrChange w:id="287" w:author="Derenik Petrosyan" w:date="2024-04-16T13:24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</w:t>
        </w:r>
        <w:r w:rsidR="008318C2" w:rsidRPr="00A55A70">
          <w:rPr>
            <w:rStyle w:val="rynqvb"/>
            <w:rFonts w:ascii="Sylfaen" w:hAnsi="Sylfaen"/>
            <w:sz w:val="24"/>
            <w:szCs w:val="24"/>
            <w:lang w:val="hy-AM"/>
            <w:rPrChange w:id="288" w:author="Derenik Petrosyan" w:date="2024-04-16T13:24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>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289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և HSPA+ տեխնոլոգիաներով:</w:t>
      </w:r>
      <w:r w:rsidR="00D815A7" w:rsidRPr="0043674A">
        <w:rPr>
          <w:rStyle w:val="rynqvb"/>
          <w:rFonts w:ascii="Sylfaen" w:hAnsi="Sylfaen"/>
          <w:sz w:val="24"/>
          <w:szCs w:val="24"/>
          <w:lang w:val="hy-AM"/>
          <w:rPrChange w:id="290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291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Մարտահրավերները ներառում էին ենթակառուցվածքի ծախսերը և հին համակարգերի հետ համատեղելիության խնդիրները:</w:t>
      </w:r>
    </w:p>
    <w:p w14:paraId="3ED8CC75" w14:textId="788B53D7" w:rsidR="00D815A7" w:rsidRDefault="00D815A7" w:rsidP="00DD6269">
      <w:pPr>
        <w:shd w:val="clear" w:color="auto" w:fill="FFFFFF"/>
        <w:spacing w:after="0" w:line="360" w:lineRule="auto"/>
        <w:jc w:val="both"/>
        <w:textAlignment w:val="baseline"/>
        <w:rPr>
          <w:ins w:id="292" w:author="Derenik Petrosyan" w:date="2024-04-16T14:15:00Z"/>
          <w:rStyle w:val="rynqvb"/>
          <w:rFonts w:ascii="Sylfaen" w:hAnsi="Sylfaen"/>
          <w:sz w:val="24"/>
          <w:szCs w:val="24"/>
          <w:lang w:val="hy-AM"/>
        </w:rPr>
      </w:pPr>
    </w:p>
    <w:p w14:paraId="141C5EB6" w14:textId="77777777" w:rsidR="00DD6269" w:rsidRPr="0043674A" w:rsidRDefault="00DD6269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293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294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2F9B1301" w14:textId="77777777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295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296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b/>
          <w:bCs/>
          <w:sz w:val="24"/>
          <w:szCs w:val="24"/>
          <w:lang w:val="hy-AM"/>
          <w:rPrChange w:id="297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lastRenderedPageBreak/>
        <w:t>Չորրորդ սերնդի (4G) հեղափոխություն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298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.</w:t>
      </w:r>
    </w:p>
    <w:p w14:paraId="6B34DF68" w14:textId="77777777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299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300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6BB78A44" w14:textId="69254F38" w:rsidR="00B737E0" w:rsidRPr="0043674A" w:rsidRDefault="00B737E0">
      <w:pPr>
        <w:shd w:val="clear" w:color="auto" w:fill="FFFFFF"/>
        <w:spacing w:after="0" w:line="360" w:lineRule="auto"/>
        <w:ind w:firstLine="720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301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302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sz w:val="24"/>
          <w:szCs w:val="24"/>
          <w:lang w:val="hy-AM"/>
          <w:rPrChange w:id="303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LTE-ի</w:t>
      </w:r>
      <w:ins w:id="304" w:author="Derenik Petrosyan" w:date="2024-04-16T13:25:00Z">
        <w:r w:rsidR="00F7429C" w:rsidRPr="00F7429C">
          <w:rPr>
            <w:rStyle w:val="rynqvb"/>
            <w:rFonts w:ascii="Sylfaen" w:hAnsi="Sylfaen"/>
            <w:sz w:val="24"/>
            <w:szCs w:val="24"/>
            <w:lang w:val="hy-AM"/>
            <w:rPrChange w:id="305" w:author="Derenik Petrosyan" w:date="2024-04-16T13:25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( </w:t>
        </w:r>
        <w:r w:rsidR="00F7429C" w:rsidRPr="00F7429C">
          <w:rPr>
            <w:rStyle w:val="rynqvb"/>
            <w:rFonts w:ascii="Sylfaen" w:hAnsi="Sylfaen"/>
            <w:sz w:val="24"/>
            <w:szCs w:val="24"/>
            <w:lang w:val="hy-AM"/>
          </w:rPr>
          <w:t>Long-Term Evolution</w:t>
        </w:r>
        <w:r w:rsidR="00F7429C" w:rsidRPr="00F7429C">
          <w:rPr>
            <w:rStyle w:val="rynqvb"/>
            <w:rFonts w:ascii="Sylfaen" w:hAnsi="Sylfaen"/>
            <w:sz w:val="24"/>
            <w:szCs w:val="24"/>
            <w:lang w:val="hy-AM"/>
            <w:rPrChange w:id="306" w:author="Derenik Petrosyan" w:date="2024-04-16T13:25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307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և LTE Advanced-ի տեղակայում, ինչը թույլ է տալիս զգալիորեն ավելի բարձր տվյալների փոխանցման արագություն և նվազեցված </w:t>
      </w:r>
      <w:del w:id="308" w:author="Sargis Sargsyan" w:date="2024-04-10T19:33:00Z">
        <w:r w:rsidRPr="0043674A" w:rsidDel="008A771E">
          <w:rPr>
            <w:rStyle w:val="rynqvb"/>
            <w:rFonts w:ascii="Sylfaen" w:hAnsi="Sylfaen"/>
            <w:sz w:val="24"/>
            <w:szCs w:val="24"/>
            <w:lang w:val="hy-AM"/>
            <w:rPrChange w:id="309" w:author="Derenik Petrosyan" w:date="2024-04-15T12:24:00Z">
              <w:rPr>
                <w:rStyle w:val="rynqvb"/>
                <w:rFonts w:ascii="Sylfaen" w:hAnsi="Sylfaen"/>
                <w:color w:val="3C4043"/>
                <w:sz w:val="24"/>
                <w:szCs w:val="24"/>
                <w:lang w:val="hy-AM"/>
              </w:rPr>
            </w:rPrChange>
          </w:rPr>
          <w:delText>ուշացում</w:delText>
        </w:r>
      </w:del>
      <w:ins w:id="310" w:author="Sargis Sargsyan" w:date="2024-04-10T19:33:00Z">
        <w:r w:rsidR="008A771E" w:rsidRPr="0043674A">
          <w:rPr>
            <w:rStyle w:val="rynqvb"/>
            <w:rFonts w:ascii="Sylfaen" w:hAnsi="Sylfaen"/>
            <w:sz w:val="24"/>
            <w:szCs w:val="24"/>
            <w:lang w:val="hy-AM"/>
            <w:rPrChange w:id="311" w:author="Derenik Petrosyan" w:date="2024-04-15T12:24:00Z">
              <w:rPr>
                <w:rStyle w:val="rynqvb"/>
                <w:rFonts w:ascii="Sylfaen" w:hAnsi="Sylfaen"/>
                <w:color w:val="3C4043"/>
                <w:sz w:val="24"/>
                <w:szCs w:val="24"/>
                <w:lang w:val="hy-AM"/>
              </w:rPr>
            </w:rPrChange>
          </w:rPr>
          <w:t>հապաղում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312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:</w:t>
      </w:r>
      <w:r w:rsidR="00D815A7" w:rsidRPr="0043674A">
        <w:rPr>
          <w:rStyle w:val="rynqvb"/>
          <w:rFonts w:ascii="Sylfaen" w:hAnsi="Sylfaen"/>
          <w:sz w:val="24"/>
          <w:szCs w:val="24"/>
          <w:lang w:val="hy-AM"/>
          <w:rPrChange w:id="313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314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VoLTE-ի</w:t>
      </w:r>
      <w:ins w:id="315" w:author="Derenik Petrosyan" w:date="2024-04-16T13:25:00Z">
        <w:r w:rsidR="00F7429C" w:rsidRPr="00F7429C">
          <w:rPr>
            <w:rStyle w:val="rynqvb"/>
            <w:rFonts w:ascii="Sylfaen" w:hAnsi="Sylfaen"/>
            <w:sz w:val="24"/>
            <w:szCs w:val="24"/>
            <w:lang w:val="hy-AM"/>
            <w:rPrChange w:id="316" w:author="Derenik Petrosyan" w:date="2024-04-16T13:25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( </w:t>
        </w:r>
        <w:r w:rsidR="00F7429C" w:rsidRPr="00F7429C">
          <w:rPr>
            <w:rStyle w:val="rynqvb"/>
            <w:rFonts w:ascii="Sylfaen" w:hAnsi="Sylfaen"/>
            <w:sz w:val="24"/>
            <w:szCs w:val="24"/>
            <w:lang w:val="hy-AM"/>
          </w:rPr>
          <w:t>voice over LTE</w:t>
        </w:r>
        <w:r w:rsidR="00F7429C" w:rsidRPr="00F7429C">
          <w:rPr>
            <w:rStyle w:val="rynqvb"/>
            <w:rFonts w:ascii="Sylfaen" w:hAnsi="Sylfaen"/>
            <w:sz w:val="24"/>
            <w:szCs w:val="24"/>
            <w:lang w:val="hy-AM"/>
            <w:rPrChange w:id="317" w:author="Derenik Petrosyan" w:date="2024-04-16T13:25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</w:t>
        </w:r>
        <w:r w:rsidR="00F7429C" w:rsidRPr="00AA4DF5">
          <w:rPr>
            <w:rStyle w:val="rynqvb"/>
            <w:rFonts w:ascii="Sylfaen" w:hAnsi="Sylfaen"/>
            <w:sz w:val="24"/>
            <w:szCs w:val="24"/>
            <w:lang w:val="hy-AM"/>
            <w:rPrChange w:id="318" w:author="Derenik Petrosyan" w:date="2024-04-16T13:26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>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319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և առաջադեմ մուլտիմեդիա ծառայությունների ներդրումը նշանավորեց շարժական կապի պարադիգմային փոփոխություն:</w:t>
      </w:r>
      <w:r w:rsidR="00D815A7" w:rsidRPr="0043674A">
        <w:rPr>
          <w:rStyle w:val="rynqvb"/>
          <w:rFonts w:ascii="Sylfaen" w:hAnsi="Sylfaen"/>
          <w:sz w:val="24"/>
          <w:szCs w:val="24"/>
          <w:lang w:val="hy-AM"/>
          <w:rPrChange w:id="320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321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Մարտահրավերները, ինչպիսիք են սպեկտրի սակավությունը և թանկարժեք ենթակառուցվածքների արդիականացման անհրաժեշտությունը, շարունակվում էին:</w:t>
      </w:r>
    </w:p>
    <w:p w14:paraId="1EDF8000" w14:textId="77777777" w:rsidR="00D815A7" w:rsidRPr="0043674A" w:rsidRDefault="00D815A7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322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323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7B40518E" w14:textId="7F3E4861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324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325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b/>
          <w:bCs/>
          <w:sz w:val="24"/>
          <w:szCs w:val="24"/>
          <w:lang w:val="hy-AM"/>
          <w:rPrChange w:id="326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Հինգերորդ սերնդի (5G) պարադիգմ</w:t>
      </w:r>
      <w:r w:rsidR="00D815A7" w:rsidRPr="0043674A">
        <w:rPr>
          <w:rStyle w:val="rynqvb"/>
          <w:rFonts w:ascii="Sylfaen" w:hAnsi="Sylfaen"/>
          <w:b/>
          <w:bCs/>
          <w:sz w:val="24"/>
          <w:szCs w:val="24"/>
          <w:lang w:val="hy-AM"/>
          <w:rPrChange w:id="327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ա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328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.</w:t>
      </w:r>
    </w:p>
    <w:p w14:paraId="6D85A25A" w14:textId="77777777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329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330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2C79CB6E" w14:textId="030064F0" w:rsidR="00B737E0" w:rsidRPr="0043674A" w:rsidRDefault="00B737E0">
      <w:pPr>
        <w:shd w:val="clear" w:color="auto" w:fill="FFFFFF"/>
        <w:spacing w:after="0" w:line="360" w:lineRule="auto"/>
        <w:ind w:firstLine="720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331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332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sz w:val="24"/>
          <w:szCs w:val="24"/>
          <w:lang w:val="hy-AM"/>
          <w:rPrChange w:id="333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Գերարագ ինտերնետի արագություն և նվազագույն </w:t>
      </w:r>
      <w:del w:id="334" w:author="Sargis Sargsyan" w:date="2024-04-10T19:34:00Z">
        <w:r w:rsidRPr="0043674A" w:rsidDel="008A771E">
          <w:rPr>
            <w:rStyle w:val="rynqvb"/>
            <w:rFonts w:ascii="Sylfaen" w:hAnsi="Sylfaen"/>
            <w:sz w:val="24"/>
            <w:szCs w:val="24"/>
            <w:lang w:val="hy-AM"/>
            <w:rPrChange w:id="335" w:author="Derenik Petrosyan" w:date="2024-04-15T12:24:00Z">
              <w:rPr>
                <w:rStyle w:val="rynqvb"/>
                <w:rFonts w:ascii="Sylfaen" w:hAnsi="Sylfaen"/>
                <w:color w:val="3C4043"/>
                <w:sz w:val="24"/>
                <w:szCs w:val="24"/>
                <w:lang w:val="hy-AM"/>
              </w:rPr>
            </w:rPrChange>
          </w:rPr>
          <w:delText>ուշացում</w:delText>
        </w:r>
      </w:del>
      <w:ins w:id="336" w:author="Sargis Sargsyan" w:date="2024-04-10T19:34:00Z">
        <w:r w:rsidR="008A771E" w:rsidRPr="0043674A">
          <w:rPr>
            <w:rStyle w:val="rynqvb"/>
            <w:rFonts w:ascii="Sylfaen" w:hAnsi="Sylfaen"/>
            <w:sz w:val="24"/>
            <w:szCs w:val="24"/>
            <w:lang w:val="hy-AM"/>
            <w:rPrChange w:id="337" w:author="Derenik Petrosyan" w:date="2024-04-15T12:24:00Z">
              <w:rPr>
                <w:rStyle w:val="rynqvb"/>
                <w:rFonts w:ascii="Sylfaen" w:hAnsi="Sylfaen"/>
                <w:color w:val="3C4043"/>
                <w:sz w:val="24"/>
                <w:szCs w:val="24"/>
                <w:lang w:val="hy-AM"/>
              </w:rPr>
            </w:rPrChange>
          </w:rPr>
          <w:t>հապաղում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338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, որը խոստանում է 5G տեխնոլոգիան:</w:t>
      </w:r>
      <w:r w:rsidR="00D815A7" w:rsidRPr="0043674A">
        <w:rPr>
          <w:rStyle w:val="rynqvb"/>
          <w:rFonts w:ascii="Sylfaen" w:hAnsi="Sylfaen"/>
          <w:sz w:val="24"/>
          <w:szCs w:val="24"/>
          <w:lang w:val="hy-AM"/>
          <w:rPrChange w:id="339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340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Առաջադեմ տեխնոլոգիաների օգտագործում, ինչպիսիք են միլիմետրային ալիքները և փոքր բջիջները՝</w:t>
      </w:r>
      <w:ins w:id="341" w:author="Sargis Sargsyan" w:date="2024-04-10T19:34:00Z">
        <w:r w:rsidR="008A771E" w:rsidRPr="0043674A">
          <w:rPr>
            <w:rStyle w:val="rynqvb"/>
            <w:rFonts w:ascii="Sylfaen" w:hAnsi="Sylfaen"/>
            <w:sz w:val="24"/>
            <w:szCs w:val="24"/>
            <w:lang w:val="hy-AM"/>
            <w:rPrChange w:id="342" w:author="Derenik Petrosyan" w:date="2024-04-15T12:24:00Z">
              <w:rPr>
                <w:rStyle w:val="rynqvb"/>
                <w:rFonts w:ascii="Sylfaen" w:hAnsi="Sylfaen"/>
                <w:color w:val="3C4043"/>
                <w:sz w:val="24"/>
                <w:szCs w:val="24"/>
                <w:lang w:val="hy-AM"/>
              </w:rPr>
            </w:rPrChange>
          </w:rPr>
          <w:t xml:space="preserve"> բաժանորդների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343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միացման աճող պահանջները բավարարելու համար:</w:t>
      </w:r>
      <w:r w:rsidR="00D815A7" w:rsidRPr="0043674A">
        <w:rPr>
          <w:rStyle w:val="rynqvb"/>
          <w:rFonts w:ascii="Sylfaen" w:hAnsi="Sylfaen"/>
          <w:sz w:val="24"/>
          <w:szCs w:val="24"/>
          <w:lang w:val="hy-AM"/>
          <w:rPrChange w:id="344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345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Մարտահրավերները ներառում են սպեկտրի տեղաբաշխումը, ենթակառուցվածքի ծախսերը և անվտանգության ու գաղտնիության ապահովումն ավելի ու ավելի կապակցված աշխարհում:</w:t>
      </w:r>
    </w:p>
    <w:p w14:paraId="2FC61C63" w14:textId="77777777" w:rsidR="00D815A7" w:rsidRPr="00B737E0" w:rsidRDefault="00D815A7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  <w:pPrChange w:id="346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577DF2EE" w14:textId="15CE5D94" w:rsidR="00B737E0" w:rsidDel="00365502" w:rsidRDefault="00B737E0">
      <w:pPr>
        <w:shd w:val="clear" w:color="auto" w:fill="FFFFFF"/>
        <w:spacing w:after="0" w:line="360" w:lineRule="auto"/>
        <w:jc w:val="both"/>
        <w:textAlignment w:val="baseline"/>
        <w:rPr>
          <w:moveFrom w:id="347" w:author="Derenik Petrosyan" w:date="2024-04-15T12:16:00Z"/>
          <w:rStyle w:val="rynqvb"/>
          <w:rFonts w:ascii="Sylfaen" w:hAnsi="Sylfaen"/>
          <w:color w:val="3C4043"/>
          <w:sz w:val="24"/>
          <w:szCs w:val="24"/>
          <w:lang w:val="hy-AM"/>
        </w:rPr>
        <w:pPrChange w:id="348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moveFromRangeStart w:id="349" w:author="Derenik Petrosyan" w:date="2024-04-15T12:16:00Z" w:name="move164075808"/>
      <w:moveFrom w:id="350" w:author="Derenik Petrosyan" w:date="2024-04-15T12:16:00Z">
        <w:r w:rsidRPr="000F4995" w:rsidDel="00365502">
          <w:rPr>
            <w:rStyle w:val="rynqvb"/>
            <w:rFonts w:ascii="Sylfaen" w:hAnsi="Sylfaen"/>
            <w:i/>
            <w:iCs/>
            <w:color w:val="3C4043"/>
            <w:sz w:val="24"/>
            <w:szCs w:val="24"/>
            <w:lang w:val="hy-AM"/>
            <w:rPrChange w:id="351" w:author="Sargis Sargsyan" w:date="2024-04-11T12:05:00Z">
              <w:rPr>
                <w:rStyle w:val="rynqvb"/>
                <w:rFonts w:ascii="Sylfaen" w:hAnsi="Sylfaen"/>
                <w:color w:val="3C4043"/>
                <w:sz w:val="24"/>
                <w:szCs w:val="24"/>
                <w:lang w:val="hy-AM"/>
              </w:rPr>
            </w:rPrChange>
          </w:rPr>
          <w:t>Եզրակացություն</w:t>
        </w:r>
        <w:r w:rsidRPr="00B737E0" w:rsidDel="00365502">
          <w:rPr>
            <w:rStyle w:val="rynqvb"/>
            <w:rFonts w:ascii="Sylfaen" w:hAnsi="Sylfaen"/>
            <w:color w:val="3C4043"/>
            <w:sz w:val="24"/>
            <w:szCs w:val="24"/>
            <w:lang w:val="hy-AM"/>
          </w:rPr>
          <w:t>:</w:t>
        </w:r>
      </w:moveFrom>
    </w:p>
    <w:p w14:paraId="77962CA8" w14:textId="28E8A12D" w:rsidR="008744AC" w:rsidRPr="000F4995" w:rsidDel="00365502" w:rsidRDefault="008744AC">
      <w:pPr>
        <w:shd w:val="clear" w:color="auto" w:fill="FFFFFF"/>
        <w:spacing w:after="0" w:line="360" w:lineRule="auto"/>
        <w:jc w:val="both"/>
        <w:textAlignment w:val="baseline"/>
        <w:rPr>
          <w:moveFrom w:id="352" w:author="Derenik Petrosyan" w:date="2024-04-15T12:16:00Z"/>
          <w:rStyle w:val="rynqvb"/>
          <w:rFonts w:ascii="Sylfaen" w:hAnsi="Sylfaen"/>
          <w:i/>
          <w:iCs/>
          <w:color w:val="3C4043"/>
          <w:sz w:val="24"/>
          <w:szCs w:val="24"/>
          <w:lang w:val="hy-AM"/>
          <w:rPrChange w:id="353" w:author="Sargis Sargsyan" w:date="2024-04-11T12:05:00Z">
            <w:rPr>
              <w:moveFrom w:id="354" w:author="Derenik Petrosyan" w:date="2024-04-15T12:16:00Z"/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355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77CB4F00" w14:textId="75849381" w:rsidR="00D815A7" w:rsidRPr="000F4995" w:rsidDel="00365502" w:rsidRDefault="00B737E0">
      <w:pPr>
        <w:shd w:val="clear" w:color="auto" w:fill="FFFFFF"/>
        <w:spacing w:after="0" w:line="360" w:lineRule="auto"/>
        <w:jc w:val="both"/>
        <w:textAlignment w:val="baseline"/>
        <w:rPr>
          <w:moveFrom w:id="356" w:author="Derenik Petrosyan" w:date="2024-04-15T12:16:00Z"/>
          <w:rStyle w:val="rynqvb"/>
          <w:rFonts w:ascii="Sylfaen" w:hAnsi="Sylfaen"/>
          <w:i/>
          <w:iCs/>
          <w:color w:val="3C4043"/>
          <w:sz w:val="24"/>
          <w:szCs w:val="24"/>
          <w:lang w:val="hy-AM"/>
          <w:rPrChange w:id="357" w:author="Sargis Sargsyan" w:date="2024-04-11T12:05:00Z">
            <w:rPr>
              <w:moveFrom w:id="358" w:author="Derenik Petrosyan" w:date="2024-04-15T12:16:00Z"/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359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moveFrom w:id="360" w:author="Derenik Petrosyan" w:date="2024-04-15T12:16:00Z">
        <w:r w:rsidRPr="000F4995" w:rsidDel="00365502">
          <w:rPr>
            <w:rStyle w:val="rynqvb"/>
            <w:rFonts w:ascii="Sylfaen" w:hAnsi="Sylfaen"/>
            <w:i/>
            <w:iCs/>
            <w:color w:val="3C4043"/>
            <w:sz w:val="24"/>
            <w:szCs w:val="24"/>
            <w:lang w:val="hy-AM"/>
            <w:rPrChange w:id="361" w:author="Sargis Sargsyan" w:date="2024-04-11T12:05:00Z">
              <w:rPr>
                <w:rStyle w:val="rynqvb"/>
                <w:rFonts w:ascii="Sylfaen" w:hAnsi="Sylfaen"/>
                <w:color w:val="3C4043"/>
                <w:sz w:val="24"/>
                <w:szCs w:val="24"/>
                <w:lang w:val="hy-AM"/>
              </w:rPr>
            </w:rPrChange>
          </w:rPr>
          <w:t>Եզրակացությունն անդրադառնում է անլար կապի պատմական հետագծին՝ ընդգծելով տեխնոլոգիական նորարարության կրկնվող բնույթը և արդյունաբերության առջև ծառացած մշտական մարտահրավերները: Այն ընդգծում է անլար կապի փոխակերպիչ ազդեցությունը հասարակության վրա և ավելի արագ, հուսալի և մատչելի կապի շարունակական</w:t>
        </w:r>
        <w:r w:rsidR="00D815A7" w:rsidRPr="000F4995" w:rsidDel="00365502">
          <w:rPr>
            <w:rStyle w:val="rynqvb"/>
            <w:rFonts w:ascii="Sylfaen" w:hAnsi="Sylfaen"/>
            <w:i/>
            <w:iCs/>
            <w:color w:val="3C4043"/>
            <w:sz w:val="24"/>
            <w:szCs w:val="24"/>
            <w:lang w:val="hy-AM"/>
            <w:rPrChange w:id="362" w:author="Sargis Sargsyan" w:date="2024-04-11T12:05:00Z">
              <w:rPr>
                <w:rStyle w:val="rynqvb"/>
                <w:rFonts w:ascii="Sylfaen" w:hAnsi="Sylfaen"/>
                <w:color w:val="3C4043"/>
                <w:sz w:val="24"/>
                <w:szCs w:val="24"/>
                <w:lang w:val="hy-AM"/>
              </w:rPr>
            </w:rPrChange>
          </w:rPr>
          <w:t xml:space="preserve"> ձգտումը:</w:t>
        </w:r>
        <w:r w:rsidR="00D815A7" w:rsidRPr="000F4995" w:rsidDel="00365502">
          <w:rPr>
            <w:rFonts w:ascii="Sylfaen" w:eastAsia="Times New Roman" w:hAnsi="Sylfaen" w:cs="Segoe UI"/>
            <w:b/>
            <w:bCs/>
            <w:i/>
            <w:iCs/>
            <w:color w:val="333333"/>
            <w:sz w:val="24"/>
            <w:szCs w:val="24"/>
            <w:lang w:val="hy-AM"/>
            <w:rPrChange w:id="363" w:author="Sargis Sargsyan" w:date="2024-04-11T12:05:00Z">
              <w:rPr>
                <w:rFonts w:ascii="Sylfaen" w:eastAsia="Times New Roman" w:hAnsi="Sylfaen" w:cs="Segoe UI"/>
                <w:b/>
                <w:bCs/>
                <w:color w:val="333333"/>
                <w:sz w:val="24"/>
                <w:szCs w:val="24"/>
                <w:lang w:val="en-US"/>
              </w:rPr>
            </w:rPrChange>
          </w:rPr>
          <w:t> </w:t>
        </w:r>
      </w:moveFrom>
    </w:p>
    <w:p w14:paraId="078DFB69" w14:textId="124789BD" w:rsidR="009C238D" w:rsidRPr="00E57159" w:rsidDel="00365502" w:rsidRDefault="00B737E0">
      <w:pPr>
        <w:shd w:val="clear" w:color="auto" w:fill="FFFFFF"/>
        <w:spacing w:after="0" w:line="360" w:lineRule="auto"/>
        <w:jc w:val="both"/>
        <w:textAlignment w:val="baseline"/>
        <w:rPr>
          <w:moveFrom w:id="364" w:author="Derenik Petrosyan" w:date="2024-04-15T12:16:00Z"/>
          <w:rFonts w:ascii="Sylfaen" w:eastAsia="Times New Roman" w:hAnsi="Sylfaen" w:cs="Segoe UI"/>
          <w:b/>
          <w:bCs/>
          <w:color w:val="333333"/>
          <w:sz w:val="24"/>
          <w:szCs w:val="24"/>
          <w:lang w:val="hy-AM"/>
          <w:rPrChange w:id="365" w:author="Sargis Sargsyan" w:date="2024-04-10T18:49:00Z">
            <w:rPr>
              <w:moveFrom w:id="366" w:author="Derenik Petrosyan" w:date="2024-04-15T12:16:00Z"/>
              <w:rFonts w:ascii="Sylfaen" w:eastAsia="Times New Roman" w:hAnsi="Sylfaen" w:cs="Segoe UI"/>
              <w:b/>
              <w:bCs/>
              <w:color w:val="333333"/>
              <w:sz w:val="24"/>
              <w:szCs w:val="24"/>
              <w:lang w:val="en-US"/>
            </w:rPr>
          </w:rPrChange>
        </w:rPr>
        <w:pPrChange w:id="367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moveFrom w:id="368" w:author="Derenik Petrosyan" w:date="2024-04-15T12:16:00Z">
        <w:r w:rsidRPr="00B737E0" w:rsidDel="00365502">
          <w:rPr>
            <w:rStyle w:val="rynqvb"/>
            <w:rFonts w:ascii="Sylfaen" w:hAnsi="Sylfaen"/>
            <w:color w:val="3C4043"/>
            <w:sz w:val="24"/>
            <w:szCs w:val="24"/>
            <w:lang w:val="hy-AM"/>
          </w:rPr>
          <w:t xml:space="preserve"> </w:t>
        </w:r>
      </w:moveFrom>
    </w:p>
    <w:moveFromRangeEnd w:id="349"/>
    <w:p w14:paraId="3FCCF9BD" w14:textId="4B168636" w:rsidR="00E4298E" w:rsidRPr="00DC2830" w:rsidDel="00C45D34" w:rsidRDefault="00E4298E" w:rsidP="00F26AD1">
      <w:pPr>
        <w:spacing w:line="360" w:lineRule="auto"/>
        <w:jc w:val="both"/>
        <w:rPr>
          <w:del w:id="369" w:author="Derenik Petrosyan" w:date="2024-04-15T12:16:00Z"/>
          <w:rFonts w:ascii="Sylfaen" w:eastAsia="Arial" w:hAnsi="Sylfaen" w:cs="Arial"/>
          <w:sz w:val="24"/>
          <w:szCs w:val="24"/>
        </w:rPr>
      </w:pPr>
    </w:p>
    <w:p w14:paraId="6F0C18B1" w14:textId="4F4C3B92" w:rsidR="00EE5E95" w:rsidRPr="00DC2830" w:rsidDel="00C45D34" w:rsidRDefault="00EE5E95" w:rsidP="00F26AD1">
      <w:pPr>
        <w:spacing w:line="360" w:lineRule="auto"/>
        <w:jc w:val="both"/>
        <w:rPr>
          <w:del w:id="370" w:author="Derenik Petrosyan" w:date="2024-04-15T12:16:00Z"/>
          <w:rFonts w:ascii="Sylfaen" w:eastAsia="Arial" w:hAnsi="Sylfaen" w:cs="Arial"/>
          <w:sz w:val="24"/>
          <w:szCs w:val="24"/>
        </w:rPr>
      </w:pPr>
    </w:p>
    <w:bookmarkStart w:id="371" w:name="_Toc165229601" w:displacedByCustomXml="next"/>
    <w:sdt>
      <w:sdtPr>
        <w:rPr>
          <w:rFonts w:ascii="Sylfaen" w:eastAsia="Calibri" w:hAnsi="Sylfaen" w:cs="Calibri"/>
          <w:color w:val="auto"/>
          <w:sz w:val="24"/>
          <w:szCs w:val="24"/>
        </w:rPr>
        <w:tag w:val="goog_rdk_31"/>
        <w:id w:val="-1203399140"/>
      </w:sdtPr>
      <w:sdtEndPr/>
      <w:sdtContent>
        <w:p w14:paraId="42B6DBE2" w14:textId="77777777" w:rsidR="00461AD7" w:rsidRDefault="0059570A">
          <w:pPr>
            <w:pStyle w:val="Heading2"/>
            <w:spacing w:line="360" w:lineRule="auto"/>
            <w:rPr>
              <w:ins w:id="372" w:author="Derenik Petrosyan" w:date="2024-04-14T23:07:00Z"/>
              <w:rFonts w:ascii="Sylfaen" w:eastAsia="Tahoma" w:hAnsi="Sylfaen" w:cs="Tahoma"/>
              <w:sz w:val="24"/>
              <w:szCs w:val="24"/>
            </w:rPr>
            <w:pPrChange w:id="373" w:author="Derenik Petrosyan" w:date="2024-04-16T14:15:00Z">
              <w:pPr>
                <w:pStyle w:val="Heading2"/>
              </w:pPr>
            </w:pPrChange>
          </w:pPr>
          <w:r w:rsidRPr="00DC2830">
            <w:rPr>
              <w:rFonts w:ascii="Sylfaen" w:eastAsia="Tahoma" w:hAnsi="Sylfaen" w:cs="Tahoma"/>
              <w:sz w:val="24"/>
              <w:szCs w:val="24"/>
            </w:rPr>
            <w:t>2.</w:t>
          </w:r>
          <w:commentRangeStart w:id="374"/>
          <w:r w:rsidRPr="00DC2830">
            <w:rPr>
              <w:rFonts w:ascii="Sylfaen" w:eastAsia="Tahoma" w:hAnsi="Sylfaen" w:cs="Tahoma"/>
              <w:sz w:val="24"/>
              <w:szCs w:val="24"/>
            </w:rPr>
            <w:t>2 Իրերի արդյունաբերական ինտերնետի առաջացումը ( IIoT )</w:t>
          </w:r>
          <w:commentRangeEnd w:id="374"/>
          <w:r w:rsidR="00C07338">
            <w:rPr>
              <w:rStyle w:val="CommentReference"/>
              <w:rFonts w:ascii="Calibri" w:eastAsia="Calibri" w:hAnsi="Calibri" w:cs="Calibri"/>
              <w:color w:val="auto"/>
            </w:rPr>
            <w:commentReference w:id="374"/>
          </w:r>
          <w:bookmarkEnd w:id="371"/>
        </w:p>
        <w:p w14:paraId="46D7AEE4" w14:textId="287C46DA" w:rsidR="00E4298E" w:rsidRPr="00461AD7" w:rsidRDefault="00285977">
          <w:pPr>
            <w:spacing w:line="360" w:lineRule="auto"/>
            <w:rPr>
              <w:rPrChange w:id="375" w:author="Derenik Petrosyan" w:date="2024-04-14T23:07:00Z">
                <w:rPr>
                  <w:rFonts w:ascii="Sylfaen" w:eastAsia="Arial" w:hAnsi="Sylfaen" w:cs="Arial"/>
                  <w:sz w:val="24"/>
                  <w:szCs w:val="24"/>
                </w:rPr>
              </w:rPrChange>
            </w:rPr>
            <w:pPrChange w:id="376" w:author="Derenik Petrosyan" w:date="2024-04-16T14:15:00Z">
              <w:pPr>
                <w:pStyle w:val="Heading2"/>
              </w:pPr>
            </w:pPrChange>
          </w:pPr>
        </w:p>
      </w:sdtContent>
    </w:sdt>
    <w:p w14:paraId="05363BB4" w14:textId="50885180" w:rsidR="006F6BD3" w:rsidRPr="006F6BD3" w:rsidRDefault="006F6BD3">
      <w:pPr>
        <w:spacing w:line="360" w:lineRule="auto"/>
        <w:ind w:firstLine="720"/>
        <w:jc w:val="both"/>
        <w:rPr>
          <w:ins w:id="377" w:author="Derenik Petrosyan" w:date="2024-04-16T13:37:00Z"/>
          <w:rFonts w:ascii="Sylfaen" w:eastAsia="Times New Roman" w:hAnsi="Sylfaen" w:cs="Times New Roman"/>
          <w:color w:val="000E2A"/>
          <w:sz w:val="24"/>
          <w:szCs w:val="24"/>
          <w:rPrChange w:id="378" w:author="Derenik Petrosyan" w:date="2024-04-16T13:37:00Z">
            <w:rPr>
              <w:ins w:id="379" w:author="Derenik Petrosyan" w:date="2024-04-16T13:37:00Z"/>
              <w:rFonts w:ascii="Times New Roman" w:eastAsia="Times New Roman" w:hAnsi="Times New Roman" w:cs="Times New Roman"/>
              <w:color w:val="000E2A"/>
              <w:sz w:val="24"/>
              <w:szCs w:val="24"/>
              <w:lang w:val="en-US"/>
            </w:rPr>
          </w:rPrChange>
        </w:rPr>
        <w:pPrChange w:id="380" w:author="Derenik Petrosyan" w:date="2024-04-16T14:15:00Z">
          <w:pPr>
            <w:spacing w:line="240" w:lineRule="auto"/>
            <w:jc w:val="both"/>
          </w:pPr>
        </w:pPrChange>
      </w:pPr>
      <w:proofErr w:type="spellStart"/>
      <w:ins w:id="381" w:author="Derenik Petrosyan" w:date="2024-04-16T13:37:00Z"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38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Իրերի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38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38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ինտերնետը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38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(IoT)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38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միացնում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38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38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է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38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39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ամենօրյա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39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39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սարքերը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39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39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ինտերնետին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39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՝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39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39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թույլ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39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39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տալով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0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0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նրանց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0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0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հավաքել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0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0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համօգտագործել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0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0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և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0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0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գործել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1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1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տվյալների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1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1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հիման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1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1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վրա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1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: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1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Սա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1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1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սովորական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2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2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առարկաները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2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2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վերածում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2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2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է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2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2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խելացի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2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2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սարքերի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3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՝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3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3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բարելավելով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3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3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արդյունավետությունը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3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3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հարմարավետությունը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3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3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և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3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4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անվտանգությունը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4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4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բազմաթիվ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4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4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ոլորտներում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4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4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ինչպիսիք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4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4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են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4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5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առողջապահությունը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5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5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տրանսպորտը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5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5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և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5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5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տները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5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:</w:t>
        </w:r>
      </w:ins>
    </w:p>
    <w:p w14:paraId="316F933D" w14:textId="77777777" w:rsidR="006F6BD3" w:rsidRDefault="006F6BD3">
      <w:pPr>
        <w:spacing w:line="360" w:lineRule="auto"/>
        <w:jc w:val="both"/>
        <w:rPr>
          <w:ins w:id="458" w:author="Derenik Petrosyan" w:date="2024-04-16T13:37:00Z"/>
          <w:rFonts w:ascii="Times New Roman" w:eastAsia="Times New Roman" w:hAnsi="Times New Roman" w:cs="Times New Roman"/>
          <w:b/>
          <w:bCs/>
          <w:color w:val="000E2A"/>
          <w:sz w:val="24"/>
          <w:szCs w:val="24"/>
        </w:rPr>
        <w:pPrChange w:id="459" w:author="Derenik Petrosyan" w:date="2024-04-16T14:15:00Z">
          <w:pPr>
            <w:spacing w:line="240" w:lineRule="auto"/>
            <w:jc w:val="both"/>
          </w:pPr>
        </w:pPrChange>
      </w:pPr>
      <w:proofErr w:type="spellStart"/>
      <w:ins w:id="460" w:author="Derenik Petrosyan" w:date="2024-04-16T13:37:00Z"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6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Արդյունաբերական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6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IoT (IIoT) IoT-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6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ի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6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6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հատուկ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6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6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տեսակ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6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6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է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7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7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որը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7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7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կենտրոնացած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7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7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է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7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7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արդյունաբերության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7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7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վրա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8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: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8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Այն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8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8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օգտագործում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8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8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է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8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8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սենսորներ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8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8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և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9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9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մեքենա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9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-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9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մեքենա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9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9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հաղորդակցություն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9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՝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9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9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արտադրության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9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0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լոգիստիկայի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0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0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և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0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0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էներգիայի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0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0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արդյունաբերական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0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0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գործընթացները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0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1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օպտիմալացնելու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1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1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համար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1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: IIoT-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1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ն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1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1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առաջնահերթություն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1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1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է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1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2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տալիս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2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2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lastRenderedPageBreak/>
          <w:t>անվտանգությանը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2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2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և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2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2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տվյալների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2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2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համալիր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2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3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կառավարմանը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3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՝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3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3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բարելավելու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3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3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արդյունավետությունը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3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3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արտադրողականությունը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3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3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և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4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4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անվտանգությունը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4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4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արդյունաբերական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4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4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միջավայրերում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4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:</w:t>
        </w:r>
        <w:r w:rsidRPr="006F6BD3">
          <w:rPr>
            <w:rFonts w:ascii="Times New Roman" w:eastAsia="Times New Roman" w:hAnsi="Times New Roman" w:cs="Times New Roman"/>
            <w:b/>
            <w:bCs/>
            <w:color w:val="000E2A"/>
            <w:sz w:val="24"/>
            <w:szCs w:val="24"/>
            <w:rPrChange w:id="547" w:author="Derenik Petrosyan" w:date="2024-04-16T13:37:00Z">
              <w:rPr>
                <w:rFonts w:ascii="Times New Roman" w:eastAsia="Times New Roman" w:hAnsi="Times New Roman" w:cs="Times New Roman"/>
                <w:b/>
                <w:bCs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</w:ins>
    </w:p>
    <w:p w14:paraId="001C547F" w14:textId="4DE561A9" w:rsidR="00514BE7" w:rsidRPr="00514BE7" w:rsidRDefault="00514BE7">
      <w:pPr>
        <w:spacing w:line="360" w:lineRule="auto"/>
        <w:jc w:val="both"/>
        <w:rPr>
          <w:ins w:id="548" w:author="Derenik Petrosyan" w:date="2024-04-16T14:02:00Z"/>
          <w:rFonts w:ascii="Sylfaen" w:eastAsia="Times New Roman" w:hAnsi="Sylfaen" w:cs="Times New Roman"/>
          <w:b/>
          <w:bCs/>
          <w:color w:val="000E2A"/>
          <w:sz w:val="24"/>
          <w:szCs w:val="24"/>
          <w:lang w:val="hy-AM"/>
          <w:rPrChange w:id="549" w:author="Derenik Petrosyan" w:date="2024-04-16T14:03:00Z">
            <w:rPr>
              <w:ins w:id="550" w:author="Derenik Petrosyan" w:date="2024-04-16T14:02:00Z"/>
              <w:rFonts w:ascii="Sylfaen" w:eastAsia="Times New Roman" w:hAnsi="Sylfaen" w:cs="Times New Roman"/>
              <w:b/>
              <w:bCs/>
              <w:color w:val="000E2A"/>
              <w:sz w:val="24"/>
              <w:szCs w:val="24"/>
            </w:rPr>
          </w:rPrChange>
        </w:rPr>
        <w:pPrChange w:id="551" w:author="Derenik Petrosyan" w:date="2024-04-16T14:15:00Z">
          <w:pPr>
            <w:spacing w:line="240" w:lineRule="auto"/>
            <w:jc w:val="both"/>
          </w:pPr>
        </w:pPrChange>
      </w:pPr>
      <w:commentRangeStart w:id="552"/>
      <w:ins w:id="553" w:author="Derenik Petrosyan" w:date="2024-04-16T14:02:00Z">
        <w:r w:rsidRPr="00514BE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</w:rPr>
          <w:t xml:space="preserve">IIoT </w:t>
        </w:r>
      </w:ins>
      <w:ins w:id="554" w:author="Derenik Petrosyan" w:date="2024-04-16T14:03:00Z">
        <w:r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lang w:val="hy-AM"/>
          </w:rPr>
          <w:t>և</w:t>
        </w:r>
      </w:ins>
      <w:ins w:id="555" w:author="Derenik Petrosyan" w:date="2024-04-16T14:02:00Z">
        <w:r w:rsidRPr="00514BE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</w:rPr>
          <w:t xml:space="preserve"> IoT</w:t>
        </w:r>
      </w:ins>
      <w:ins w:id="556" w:author="Derenik Petrosyan" w:date="2024-04-16T16:42:00Z">
        <w:r w:rsidR="00F26AD1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lang w:val="hy-AM"/>
          </w:rPr>
          <w:t>-ի</w:t>
        </w:r>
      </w:ins>
      <w:ins w:id="557" w:author="Derenik Petrosyan" w:date="2024-04-16T14:02:00Z">
        <w:r w:rsidRPr="00514BE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</w:rPr>
          <w:t xml:space="preserve"> 5 հիմնական տարբերություններ</w:t>
        </w:r>
      </w:ins>
      <w:ins w:id="558" w:author="Derenik Petrosyan" w:date="2024-04-16T14:03:00Z">
        <w:r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lang w:val="hy-AM"/>
          </w:rPr>
          <w:t>ը</w:t>
        </w:r>
        <w:commentRangeEnd w:id="552"/>
        <w:r>
          <w:rPr>
            <w:rStyle w:val="CommentReference"/>
          </w:rPr>
          <w:commentReference w:id="552"/>
        </w:r>
      </w:ins>
    </w:p>
    <w:p w14:paraId="59E2350C" w14:textId="6A147578" w:rsidR="00514BE7" w:rsidRPr="00F26AD1" w:rsidRDefault="00514BE7">
      <w:pPr>
        <w:spacing w:line="360" w:lineRule="auto"/>
        <w:jc w:val="both"/>
        <w:rPr>
          <w:ins w:id="559" w:author="Derenik Petrosyan" w:date="2024-04-16T14:02:00Z"/>
          <w:rFonts w:ascii="Sylfaen" w:eastAsia="Times New Roman" w:hAnsi="Sylfaen" w:cs="Times New Roman"/>
          <w:b/>
          <w:bCs/>
          <w:color w:val="000E2A"/>
          <w:sz w:val="24"/>
          <w:szCs w:val="24"/>
          <w:lang w:val="hy-AM"/>
          <w:rPrChange w:id="560" w:author="Derenik Petrosyan" w:date="2024-04-16T16:42:00Z">
            <w:rPr>
              <w:ins w:id="561" w:author="Derenik Petrosyan" w:date="2024-04-16T14:02:00Z"/>
              <w:rFonts w:ascii="Sylfaen" w:eastAsia="Times New Roman" w:hAnsi="Sylfaen" w:cs="Times New Roman"/>
              <w:b/>
              <w:bCs/>
              <w:color w:val="000E2A"/>
              <w:sz w:val="24"/>
              <w:szCs w:val="24"/>
            </w:rPr>
          </w:rPrChange>
        </w:rPr>
        <w:pPrChange w:id="562" w:author="Derenik Petrosyan" w:date="2024-04-16T14:15:00Z">
          <w:pPr>
            <w:spacing w:line="240" w:lineRule="auto"/>
            <w:jc w:val="both"/>
          </w:pPr>
        </w:pPrChange>
      </w:pPr>
      <w:ins w:id="563" w:author="Derenik Petrosyan" w:date="2024-04-16T14:02:00Z">
        <w:r w:rsidRPr="00514BE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</w:rPr>
          <w:t>1. Շրջանակ</w:t>
        </w:r>
      </w:ins>
      <w:ins w:id="564" w:author="Derenik Petrosyan" w:date="2024-04-16T16:42:00Z">
        <w:r w:rsidR="00F26AD1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lang w:val="hy-AM"/>
          </w:rPr>
          <w:t>ները</w:t>
        </w:r>
      </w:ins>
      <w:ins w:id="565" w:author="Derenik Petrosyan" w:date="2024-04-16T14:02:00Z">
        <w:r w:rsidRPr="00514BE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</w:rPr>
          <w:t xml:space="preserve"> և մասշտաբ</w:t>
        </w:r>
      </w:ins>
      <w:ins w:id="566" w:author="Derenik Petrosyan" w:date="2024-04-16T16:42:00Z">
        <w:r w:rsidR="00F26AD1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lang w:val="hy-AM"/>
          </w:rPr>
          <w:t>ները</w:t>
        </w:r>
      </w:ins>
    </w:p>
    <w:p w14:paraId="3BCA23F2" w14:textId="6D67B734" w:rsidR="00514BE7" w:rsidRDefault="000C3BAE">
      <w:pPr>
        <w:spacing w:line="360" w:lineRule="auto"/>
        <w:ind w:firstLine="720"/>
        <w:jc w:val="both"/>
        <w:rPr>
          <w:rFonts w:ascii="Sylfaen" w:eastAsia="Times New Roman" w:hAnsi="Sylfaen" w:cs="Times New Roman"/>
          <w:color w:val="000E2A"/>
          <w:sz w:val="24"/>
          <w:szCs w:val="24"/>
        </w:rPr>
      </w:pPr>
      <w:ins w:id="567" w:author="Derenik Petrosyan" w:date="2024-04-16T14:11:00Z">
        <w:r w:rsidRPr="000C3BAE">
          <w:rPr>
            <w:rFonts w:ascii="Sylfaen" w:eastAsia="Times New Roman" w:hAnsi="Sylfaen" w:cs="Times New Roman"/>
            <w:color w:val="000E2A"/>
            <w:sz w:val="24"/>
            <w:szCs w:val="24"/>
          </w:rPr>
          <w:t>IoT-ն և IIoT-ն ունեն հստակ շրջանակներ և մասշտաբներ: IoT-ն ներառում է ինտերնետին միացված ամենօրյա սարքեր, ինչպիսիք են սմարթֆոնները, կենցաղային տեխնիկան և կրելի սարքերը, որոնք ուղղված են առօրյա կյանքում հարմարավետության բարձրացմանը: Ընդհակառակը, IIoT-ը կենտրոնանում է արդյունաբերական հատվածի վրա՝ հեշտացնելով մեքենա-մեքենա լայնածավալ հաղորդակցությունը և ավտոմատացումը այնպիսի ոլորտներում, ինչպիսիք են արտադրությունը և լոգիստիկան՝ արդյունավետությունն ու անվտանգությունը բարելավելու համար:</w:t>
        </w:r>
      </w:ins>
    </w:p>
    <w:p w14:paraId="3EEC4532" w14:textId="77777777" w:rsidR="001B7B67" w:rsidRPr="00514BE7" w:rsidRDefault="001B7B67" w:rsidP="001B7B67">
      <w:pPr>
        <w:spacing w:line="360" w:lineRule="auto"/>
        <w:ind w:firstLine="720"/>
        <w:jc w:val="both"/>
        <w:rPr>
          <w:ins w:id="568" w:author="Derenik Petrosyan" w:date="2024-04-16T14:02:00Z"/>
          <w:rFonts w:ascii="Sylfaen" w:eastAsia="Times New Roman" w:hAnsi="Sylfaen" w:cs="Times New Roman"/>
          <w:b/>
          <w:bCs/>
          <w:color w:val="000E2A"/>
          <w:sz w:val="24"/>
          <w:szCs w:val="24"/>
        </w:rPr>
      </w:pPr>
    </w:p>
    <w:p w14:paraId="54D1DC3F" w14:textId="77777777" w:rsidR="00514BE7" w:rsidRPr="00514BE7" w:rsidRDefault="00514BE7">
      <w:pPr>
        <w:spacing w:line="360" w:lineRule="auto"/>
        <w:jc w:val="both"/>
        <w:rPr>
          <w:ins w:id="569" w:author="Derenik Petrosyan" w:date="2024-04-16T14:02:00Z"/>
          <w:rFonts w:ascii="Sylfaen" w:eastAsia="Times New Roman" w:hAnsi="Sylfaen" w:cs="Times New Roman"/>
          <w:b/>
          <w:bCs/>
          <w:color w:val="000E2A"/>
          <w:sz w:val="24"/>
          <w:szCs w:val="24"/>
        </w:rPr>
        <w:pPrChange w:id="570" w:author="Derenik Petrosyan" w:date="2024-04-16T14:15:00Z">
          <w:pPr>
            <w:spacing w:line="240" w:lineRule="auto"/>
            <w:jc w:val="both"/>
          </w:pPr>
        </w:pPrChange>
      </w:pPr>
      <w:ins w:id="571" w:author="Derenik Petrosyan" w:date="2024-04-16T14:02:00Z">
        <w:r w:rsidRPr="00514BE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</w:rPr>
          <w:t>2. Բարդություն և ճշգրտություն</w:t>
        </w:r>
      </w:ins>
    </w:p>
    <w:p w14:paraId="6D277279" w14:textId="2B1EF018" w:rsidR="00514BE7" w:rsidRPr="00514BE7" w:rsidRDefault="00637B01">
      <w:pPr>
        <w:spacing w:line="360" w:lineRule="auto"/>
        <w:ind w:firstLine="720"/>
        <w:jc w:val="both"/>
        <w:rPr>
          <w:ins w:id="572" w:author="Derenik Petrosyan" w:date="2024-04-16T14:02:00Z"/>
          <w:rFonts w:ascii="Sylfaen" w:eastAsia="Times New Roman" w:hAnsi="Sylfaen" w:cs="Times New Roman"/>
          <w:b/>
          <w:bCs/>
          <w:color w:val="000E2A"/>
          <w:sz w:val="24"/>
          <w:szCs w:val="24"/>
        </w:rPr>
        <w:pPrChange w:id="573" w:author="Derenik Petrosyan" w:date="2024-04-16T14:15:00Z">
          <w:pPr>
            <w:spacing w:line="240" w:lineRule="auto"/>
            <w:jc w:val="both"/>
          </w:pPr>
        </w:pPrChange>
      </w:pPr>
      <w:ins w:id="574" w:author="Derenik Petrosyan" w:date="2024-04-16T14:12:00Z">
        <w:r w:rsidRPr="00637B01">
          <w:rPr>
            <w:rFonts w:ascii="Sylfaen" w:eastAsia="Times New Roman" w:hAnsi="Sylfaen" w:cs="Times New Roman"/>
            <w:color w:val="000E2A"/>
            <w:sz w:val="24"/>
            <w:szCs w:val="24"/>
          </w:rPr>
          <w:t>Թեև IoT սարքերը կատարում են պարզ առաջադրանքներ, ինչպիսիք են սենյակի ջերմաստիճանը կարգավորելը, IIoT-ն ներառում է բարդ գործողություններ, որոնք պահանջում են բարձր ճշգրտություն: Օրինակ, արտադրության մեջ IIoT համակարգերը կարող են կարգավորել արտադրական գծի արագությունը՝ հիմնվելով իրական ժամանակի պահանջարկի վրա կամ հայտնաբերել մարդկանց համար աննկատելի արտադրանքի փոքր թերությունները, ինչը պահանջում է առաջադեմ տեխնոլոգիաներ:</w:t>
        </w:r>
      </w:ins>
    </w:p>
    <w:p w14:paraId="1D5F7FA6" w14:textId="77777777" w:rsidR="00514BE7" w:rsidRPr="00514BE7" w:rsidRDefault="00514BE7">
      <w:pPr>
        <w:spacing w:line="360" w:lineRule="auto"/>
        <w:jc w:val="both"/>
        <w:rPr>
          <w:ins w:id="575" w:author="Derenik Petrosyan" w:date="2024-04-16T14:02:00Z"/>
          <w:rFonts w:ascii="Sylfaen" w:eastAsia="Times New Roman" w:hAnsi="Sylfaen" w:cs="Times New Roman"/>
          <w:b/>
          <w:bCs/>
          <w:color w:val="000E2A"/>
          <w:sz w:val="24"/>
          <w:szCs w:val="24"/>
        </w:rPr>
        <w:pPrChange w:id="576" w:author="Derenik Petrosyan" w:date="2024-04-16T14:15:00Z">
          <w:pPr>
            <w:spacing w:line="240" w:lineRule="auto"/>
            <w:jc w:val="both"/>
          </w:pPr>
        </w:pPrChange>
      </w:pPr>
      <w:ins w:id="577" w:author="Derenik Petrosyan" w:date="2024-04-16T14:02:00Z">
        <w:r w:rsidRPr="00514BE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</w:rPr>
          <w:t>3. Միացում և փոխգործունակություն</w:t>
        </w:r>
      </w:ins>
    </w:p>
    <w:p w14:paraId="6DD22A74" w14:textId="3D6EE4EA" w:rsidR="00F11055" w:rsidRPr="00F11055" w:rsidRDefault="00637B01">
      <w:pPr>
        <w:spacing w:line="360" w:lineRule="auto"/>
        <w:ind w:firstLine="720"/>
        <w:jc w:val="both"/>
        <w:rPr>
          <w:ins w:id="578" w:author="Derenik Petrosyan" w:date="2024-04-16T14:02:00Z"/>
          <w:rFonts w:ascii="Sylfaen" w:eastAsia="Times New Roman" w:hAnsi="Sylfaen" w:cs="Times New Roman"/>
          <w:color w:val="000E2A"/>
          <w:sz w:val="24"/>
          <w:szCs w:val="24"/>
          <w:rPrChange w:id="579" w:author="Derenik Petrosyan" w:date="2024-04-16T14:07:00Z">
            <w:rPr>
              <w:ins w:id="580" w:author="Derenik Petrosyan" w:date="2024-04-16T14:02:00Z"/>
              <w:rFonts w:ascii="Sylfaen" w:eastAsia="Times New Roman" w:hAnsi="Sylfaen" w:cs="Times New Roman"/>
              <w:b/>
              <w:bCs/>
              <w:color w:val="000E2A"/>
              <w:sz w:val="24"/>
              <w:szCs w:val="24"/>
            </w:rPr>
          </w:rPrChange>
        </w:rPr>
        <w:pPrChange w:id="581" w:author="Derenik Petrosyan" w:date="2024-04-16T14:15:00Z">
          <w:pPr>
            <w:spacing w:line="240" w:lineRule="auto"/>
            <w:jc w:val="both"/>
          </w:pPr>
        </w:pPrChange>
      </w:pPr>
      <w:ins w:id="582" w:author="Derenik Petrosyan" w:date="2024-04-16T14:12:00Z">
        <w:r w:rsidRPr="00637B01">
          <w:rPr>
            <w:rFonts w:ascii="Sylfaen" w:eastAsia="Times New Roman" w:hAnsi="Sylfaen" w:cs="Times New Roman"/>
            <w:color w:val="000E2A"/>
            <w:sz w:val="24"/>
            <w:szCs w:val="24"/>
          </w:rPr>
          <w:t>IoT սարքերը սովորաբար միանում են ստանդարտ ցանցերի միջոցով, ինչպիսիք են Wi-Fi-ը կամ Bluetooth-ը՝ ապահովելով անխափան փոխգործունակություն: Ի հակադրություն, IIoT-ն հենվում է մասնագիտացված արդյունաբերական արձանագրությունների վրա, ինչպիսիք են OPC UA-ն</w:t>
        </w:r>
      </w:ins>
      <w:ins w:id="583" w:author="Derenik Petrosyan" w:date="2024-04-16T14:13:00Z">
        <w:r w:rsidR="004B25EE" w:rsidRPr="004B25EE">
          <w:rPr>
            <w:rFonts w:ascii="Sylfaen" w:eastAsia="Times New Roman" w:hAnsi="Sylfaen" w:cs="Times New Roman"/>
            <w:color w:val="000E2A"/>
            <w:sz w:val="24"/>
            <w:szCs w:val="24"/>
            <w:rPrChange w:id="584" w:author="Derenik Petrosyan" w:date="2024-04-16T14:13:00Z">
              <w:rPr>
                <w:rFonts w:ascii="Sylfaen" w:eastAsia="Times New Roman" w:hAnsi="Sylfae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( </w:t>
        </w:r>
      </w:ins>
      <w:ins w:id="585" w:author="Derenik Petrosyan" w:date="2024-04-16T14:14:00Z">
        <w:r w:rsidR="004B25EE" w:rsidRPr="004B25EE">
          <w:rPr>
            <w:rFonts w:ascii="Sylfaen" w:eastAsia="Times New Roman" w:hAnsi="Sylfaen" w:cs="Times New Roman"/>
            <w:color w:val="000E2A"/>
            <w:sz w:val="24"/>
            <w:szCs w:val="24"/>
          </w:rPr>
          <w:t xml:space="preserve">Open Platform Communications </w:t>
        </w:r>
        <w:r w:rsidR="004B25EE" w:rsidRPr="004B25EE">
          <w:rPr>
            <w:rFonts w:ascii="Sylfaen" w:eastAsia="Times New Roman" w:hAnsi="Sylfaen" w:cs="Times New Roman"/>
            <w:color w:val="000E2A"/>
            <w:sz w:val="24"/>
            <w:szCs w:val="24"/>
          </w:rPr>
          <w:lastRenderedPageBreak/>
          <w:t>Unified Architecture</w:t>
        </w:r>
        <w:r w:rsidR="004B25EE" w:rsidRPr="004B25EE">
          <w:rPr>
            <w:rFonts w:ascii="Sylfaen" w:eastAsia="Times New Roman" w:hAnsi="Sylfaen" w:cs="Times New Roman"/>
            <w:color w:val="000E2A"/>
            <w:sz w:val="24"/>
            <w:szCs w:val="24"/>
            <w:rPrChange w:id="586" w:author="Derenik Petrosyan" w:date="2024-04-16T14:14:00Z">
              <w:rPr>
                <w:rFonts w:ascii="Sylfaen" w:eastAsia="Times New Roman" w:hAnsi="Sylfaen" w:cs="Times New Roman"/>
                <w:color w:val="000E2A"/>
                <w:sz w:val="24"/>
                <w:szCs w:val="24"/>
                <w:lang w:val="en-US"/>
              </w:rPr>
            </w:rPrChange>
          </w:rPr>
          <w:t>)</w:t>
        </w:r>
      </w:ins>
      <w:ins w:id="587" w:author="Derenik Petrosyan" w:date="2024-04-16T14:12:00Z">
        <w:r w:rsidRPr="00637B01">
          <w:rPr>
            <w:rFonts w:ascii="Sylfaen" w:eastAsia="Times New Roman" w:hAnsi="Sylfaen" w:cs="Times New Roman"/>
            <w:color w:val="000E2A"/>
            <w:sz w:val="24"/>
            <w:szCs w:val="24"/>
          </w:rPr>
          <w:t xml:space="preserve"> տվյալների կայուն, բարձր արագությամբ և անվտանգ փոխանցման համար՝ բախվելով տարբեր մեքենաների պատճառով փոխգործունակության մարտահրավերներին:</w:t>
        </w:r>
      </w:ins>
    </w:p>
    <w:p w14:paraId="5FFBCA53" w14:textId="77777777" w:rsidR="00514BE7" w:rsidRPr="00514BE7" w:rsidRDefault="00514BE7">
      <w:pPr>
        <w:spacing w:line="360" w:lineRule="auto"/>
        <w:jc w:val="both"/>
        <w:rPr>
          <w:ins w:id="588" w:author="Derenik Petrosyan" w:date="2024-04-16T14:02:00Z"/>
          <w:rFonts w:ascii="Sylfaen" w:eastAsia="Times New Roman" w:hAnsi="Sylfaen" w:cs="Times New Roman"/>
          <w:b/>
          <w:bCs/>
          <w:color w:val="000E2A"/>
          <w:sz w:val="24"/>
          <w:szCs w:val="24"/>
        </w:rPr>
        <w:pPrChange w:id="589" w:author="Derenik Petrosyan" w:date="2024-04-16T14:15:00Z">
          <w:pPr>
            <w:spacing w:line="240" w:lineRule="auto"/>
            <w:jc w:val="both"/>
          </w:pPr>
        </w:pPrChange>
      </w:pPr>
    </w:p>
    <w:p w14:paraId="598DAEB0" w14:textId="77777777" w:rsidR="00514BE7" w:rsidRPr="00514BE7" w:rsidRDefault="00514BE7">
      <w:pPr>
        <w:spacing w:line="360" w:lineRule="auto"/>
        <w:jc w:val="both"/>
        <w:rPr>
          <w:ins w:id="590" w:author="Derenik Petrosyan" w:date="2024-04-16T14:02:00Z"/>
          <w:rFonts w:ascii="Sylfaen" w:eastAsia="Times New Roman" w:hAnsi="Sylfaen" w:cs="Times New Roman"/>
          <w:b/>
          <w:bCs/>
          <w:color w:val="000E2A"/>
          <w:sz w:val="24"/>
          <w:szCs w:val="24"/>
        </w:rPr>
        <w:pPrChange w:id="591" w:author="Derenik Petrosyan" w:date="2024-04-16T14:15:00Z">
          <w:pPr>
            <w:spacing w:line="240" w:lineRule="auto"/>
            <w:jc w:val="both"/>
          </w:pPr>
        </w:pPrChange>
      </w:pPr>
      <w:ins w:id="592" w:author="Derenik Petrosyan" w:date="2024-04-16T14:02:00Z">
        <w:r w:rsidRPr="00514BE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</w:rPr>
          <w:t>4. Անվտանգության արձանագրություններ</w:t>
        </w:r>
      </w:ins>
    </w:p>
    <w:p w14:paraId="0874015F" w14:textId="1C08A5B1" w:rsidR="00514BE7" w:rsidRPr="00DD6269" w:rsidRDefault="00637B01">
      <w:pPr>
        <w:spacing w:line="360" w:lineRule="auto"/>
        <w:ind w:firstLine="720"/>
        <w:jc w:val="both"/>
        <w:rPr>
          <w:ins w:id="593" w:author="Derenik Petrosyan" w:date="2024-04-16T14:02:00Z"/>
          <w:rFonts w:ascii="Sylfaen" w:eastAsia="Times New Roman" w:hAnsi="Sylfaen" w:cs="Times New Roman"/>
          <w:color w:val="000E2A"/>
          <w:sz w:val="24"/>
          <w:szCs w:val="24"/>
          <w:rPrChange w:id="594" w:author="Derenik Petrosyan" w:date="2024-04-16T14:14:00Z">
            <w:rPr>
              <w:ins w:id="595" w:author="Derenik Petrosyan" w:date="2024-04-16T14:02:00Z"/>
              <w:rFonts w:ascii="Sylfaen" w:eastAsia="Times New Roman" w:hAnsi="Sylfaen" w:cs="Times New Roman"/>
              <w:b/>
              <w:bCs/>
              <w:color w:val="000E2A"/>
              <w:sz w:val="24"/>
              <w:szCs w:val="24"/>
            </w:rPr>
          </w:rPrChange>
        </w:rPr>
        <w:pPrChange w:id="596" w:author="Derenik Petrosyan" w:date="2024-04-16T14:15:00Z">
          <w:pPr>
            <w:spacing w:line="240" w:lineRule="auto"/>
            <w:jc w:val="both"/>
          </w:pPr>
        </w:pPrChange>
      </w:pPr>
      <w:ins w:id="597" w:author="Derenik Petrosyan" w:date="2024-04-16T14:12:00Z">
        <w:r w:rsidRPr="00DD6269">
          <w:rPr>
            <w:rFonts w:ascii="Sylfaen" w:eastAsia="Times New Roman" w:hAnsi="Sylfaen" w:cs="Times New Roman"/>
            <w:color w:val="000E2A"/>
            <w:sz w:val="24"/>
            <w:szCs w:val="24"/>
            <w:rPrChange w:id="598" w:author="Derenik Petrosyan" w:date="2024-04-16T14:14:00Z">
              <w:rPr>
                <w:rFonts w:ascii="Sylfaen" w:eastAsia="Times New Roman" w:hAnsi="Sylfaen" w:cs="Times New Roman"/>
                <w:b/>
                <w:bCs/>
                <w:color w:val="000E2A"/>
                <w:sz w:val="24"/>
                <w:szCs w:val="24"/>
              </w:rPr>
            </w:rPrChange>
          </w:rPr>
          <w:t>Անվտանգության միջոցները IoT-ում կարող են ավելի քիչ խիստ լինել՝ IIoT-ի համեմատ ավելի քիչ զգայուն տվյալների հետ աշխատելու պատճառով: IIoT-ն առաջնահերթություն է տալիս անվտանգության խիստ արձանագրություններին, հաշվի առնելով կարևոր արդյունաբերական տվյալների և կառավարման համակարգերը, որոնք օգտագործում են առաջադեմ միջոցներ, ինչպիսիք են տվյալների գաղտնագրումը և ներխուժման հայտնաբերման համակարգերը:</w:t>
        </w:r>
      </w:ins>
    </w:p>
    <w:p w14:paraId="65654EDC" w14:textId="77777777" w:rsidR="00514BE7" w:rsidRPr="00514BE7" w:rsidRDefault="00514BE7">
      <w:pPr>
        <w:spacing w:line="360" w:lineRule="auto"/>
        <w:jc w:val="both"/>
        <w:rPr>
          <w:ins w:id="599" w:author="Derenik Petrosyan" w:date="2024-04-16T14:02:00Z"/>
          <w:rFonts w:ascii="Sylfaen" w:eastAsia="Times New Roman" w:hAnsi="Sylfaen" w:cs="Times New Roman"/>
          <w:b/>
          <w:bCs/>
          <w:color w:val="000E2A"/>
          <w:sz w:val="24"/>
          <w:szCs w:val="24"/>
        </w:rPr>
        <w:pPrChange w:id="600" w:author="Derenik Petrosyan" w:date="2024-04-16T14:15:00Z">
          <w:pPr>
            <w:spacing w:line="240" w:lineRule="auto"/>
            <w:jc w:val="both"/>
          </w:pPr>
        </w:pPrChange>
      </w:pPr>
      <w:ins w:id="601" w:author="Derenik Petrosyan" w:date="2024-04-16T14:02:00Z">
        <w:r w:rsidRPr="00514BE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</w:rPr>
          <w:t>5. Ծրագրավորելիություն</w:t>
        </w:r>
      </w:ins>
    </w:p>
    <w:p w14:paraId="4E897D0D" w14:textId="7BA366CD" w:rsidR="00D27701" w:rsidRPr="00DD6269" w:rsidDel="007243C8" w:rsidRDefault="00637B01">
      <w:pPr>
        <w:spacing w:line="360" w:lineRule="auto"/>
        <w:ind w:firstLine="720"/>
        <w:jc w:val="both"/>
        <w:rPr>
          <w:del w:id="602" w:author="Derenik Petrosyan" w:date="2024-04-14T23:05:00Z"/>
          <w:rFonts w:ascii="Sylfaen" w:eastAsia="Times New Roman" w:hAnsi="Sylfaen" w:cs="Arial"/>
          <w:color w:val="000E2A"/>
          <w:sz w:val="24"/>
          <w:szCs w:val="24"/>
          <w:rPrChange w:id="603" w:author="Derenik Petrosyan" w:date="2024-04-16T14:16:00Z">
            <w:rPr>
              <w:del w:id="604" w:author="Derenik Petrosyan" w:date="2024-04-14T23:05:00Z"/>
              <w:rFonts w:ascii="Sylfaen" w:eastAsia="Times New Roman" w:hAnsi="Sylfaen" w:cs="Arial"/>
              <w:color w:val="000E2A"/>
              <w:sz w:val="24"/>
              <w:szCs w:val="24"/>
              <w:lang w:val="en-US"/>
            </w:rPr>
          </w:rPrChange>
        </w:rPr>
        <w:pPrChange w:id="605" w:author="Derenik Petrosyan" w:date="2024-04-16T14:16:00Z">
          <w:pPr>
            <w:spacing w:line="360" w:lineRule="auto"/>
            <w:jc w:val="both"/>
          </w:pPr>
        </w:pPrChange>
      </w:pPr>
      <w:ins w:id="606" w:author="Derenik Petrosyan" w:date="2024-04-16T14:13:00Z">
        <w:r w:rsidRPr="00DD6269">
          <w:rPr>
            <w:rFonts w:ascii="Sylfaen" w:eastAsia="Times New Roman" w:hAnsi="Sylfaen" w:cs="Times New Roman"/>
            <w:color w:val="000E2A"/>
            <w:sz w:val="24"/>
            <w:szCs w:val="24"/>
            <w:rPrChange w:id="607" w:author="Derenik Petrosyan" w:date="2024-04-16T14:16:00Z">
              <w:rPr>
                <w:rFonts w:ascii="Sylfaen" w:eastAsia="Times New Roman" w:hAnsi="Sylfaen" w:cs="Times New Roman"/>
                <w:b/>
                <w:bCs/>
                <w:color w:val="000E2A"/>
                <w:sz w:val="24"/>
                <w:szCs w:val="24"/>
              </w:rPr>
            </w:rPrChange>
          </w:rPr>
          <w:t>IoT սարքերը հաճախ գալիս են նախապես ծրագրավորված գործառույթներով, որոնք բավարարում են սպառողների ընդհանուր կարիքները՝ սահմանափակ հարմարեցմամբ: Ընդհակառակը, IIoT համակարգերը խիստ ծրագրավորվող և հարմարեցված են, հարմարվող են արդյունաբերության տարբեր պահանջներին, ունակ են կատարել բարդ առաջադրանքներ, ինքնուրույն որոշումներ կայացնել և օգտագործել մեքենայական ուսուցման ալգորիթմներ՝ ընդլայնված ճկունության համար:</w:t>
        </w:r>
        <w:r w:rsidRPr="00DD6269" w:rsidDel="00461AD7">
          <w:rPr>
            <w:rFonts w:ascii="Sylfaen" w:eastAsia="Times New Roman" w:hAnsi="Sylfaen" w:cs="Times New Roman"/>
            <w:color w:val="000E2A"/>
            <w:sz w:val="24"/>
            <w:szCs w:val="24"/>
            <w:rPrChange w:id="608" w:author="Derenik Petrosyan" w:date="2024-04-16T14:16:00Z">
              <w:rPr>
                <w:rFonts w:ascii="Sylfaen" w:eastAsia="Times New Roman" w:hAnsi="Sylfaen" w:cs="Times New Roman"/>
                <w:b/>
                <w:bCs/>
                <w:color w:val="000E2A"/>
                <w:sz w:val="24"/>
                <w:szCs w:val="24"/>
              </w:rPr>
            </w:rPrChange>
          </w:rPr>
          <w:t xml:space="preserve"> </w:t>
        </w:r>
      </w:ins>
      <w:commentRangeStart w:id="609"/>
      <w:commentRangeStart w:id="610"/>
      <w:del w:id="611" w:author="Derenik Petrosyan" w:date="2024-04-14T23:05:00Z"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Ցանցի</w:delText>
        </w:r>
        <w:commentRangeEnd w:id="609"/>
        <w:r w:rsidR="005C094E" w:rsidRPr="00DD6269" w:rsidDel="00461AD7">
          <w:rPr>
            <w:rStyle w:val="CommentReference"/>
            <w:rFonts w:ascii="Sylfaen" w:hAnsi="Sylfaen"/>
            <w:sz w:val="24"/>
            <w:szCs w:val="24"/>
            <w:rPrChange w:id="612" w:author="Derenik Petrosyan" w:date="2024-04-16T14:16:00Z">
              <w:rPr>
                <w:rStyle w:val="CommentReference"/>
              </w:rPr>
            </w:rPrChange>
          </w:rPr>
          <w:commentReference w:id="609"/>
        </w:r>
        <w:commentRangeEnd w:id="610"/>
        <w:r w:rsidR="00D25005" w:rsidRPr="00DD6269" w:rsidDel="00461AD7">
          <w:rPr>
            <w:rStyle w:val="CommentReference"/>
            <w:rFonts w:ascii="Sylfaen" w:hAnsi="Sylfaen"/>
            <w:sz w:val="24"/>
            <w:szCs w:val="24"/>
            <w:rPrChange w:id="613" w:author="Derenik Petrosyan" w:date="2024-04-16T14:16:00Z">
              <w:rPr>
                <w:rStyle w:val="CommentReference"/>
              </w:rPr>
            </w:rPrChange>
          </w:rPr>
          <w:commentReference w:id="610"/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14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վաղ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15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տեխնոլոգիաների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16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մեծ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17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մասը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18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լարային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19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էր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20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.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միացման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21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համար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22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պահանջվում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23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էին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24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մալուխներ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25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,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որոնք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26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ֆիզիկապես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27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կապում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28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էին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29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ձեր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30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սարքը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31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ցանցին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32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: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Ցանցի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33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թողունակությունը՝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34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տվյալների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35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քանակությունը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36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,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որը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37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կարող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38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է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39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փոխանցվել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40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որոշակի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41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ժամանակահատվածում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42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, 10BASE-T Ethernet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միացումների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43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համար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44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,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որը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45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1980-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ականների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46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վերջին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47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և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48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1990-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ականների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49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սկզբին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50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հաստատված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51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ամենալայն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52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կիրառվող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53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ստանդարտներից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54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մեկն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55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է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56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,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որը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57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թույլ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58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է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59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տվել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60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</w:del>
      <w:ins w:id="661" w:author="Sargis Sargsyan" w:date="2024-04-10T19:36:00Z">
        <w:del w:id="662" w:author="Derenik Petrosyan" w:date="2024-04-14T23:05:00Z">
          <w:r w:rsidR="008A771E" w:rsidRPr="00DD6269" w:rsidDel="00461AD7">
            <w:rPr>
              <w:rFonts w:ascii="Sylfaen" w:eastAsia="Times New Roman" w:hAnsi="Sylfaen" w:cs="Arial"/>
              <w:color w:val="000E2A"/>
              <w:sz w:val="24"/>
              <w:szCs w:val="24"/>
              <w:lang w:val="en-US"/>
            </w:rPr>
            <w:delText>ունեցել</w:delText>
          </w:r>
          <w:r w:rsidR="008A771E" w:rsidRPr="00DD6269" w:rsidDel="00461AD7">
            <w:rPr>
              <w:rFonts w:ascii="Sylfaen" w:eastAsia="Times New Roman" w:hAnsi="Sylfaen" w:cs="Arial"/>
              <w:color w:val="000E2A"/>
              <w:sz w:val="24"/>
              <w:szCs w:val="24"/>
              <w:rPrChange w:id="663" w:author="Derenik Petrosyan" w:date="2024-04-16T14:16:00Z">
                <w:rPr>
                  <w:rFonts w:ascii="Sylfaen" w:eastAsia="Times New Roman" w:hAnsi="Sylfaen" w:cs="Arial"/>
                  <w:color w:val="000E2A"/>
                  <w:sz w:val="24"/>
                  <w:szCs w:val="24"/>
                  <w:lang w:val="en-US"/>
                </w:rPr>
              </w:rPrChange>
            </w:rPr>
            <w:delText xml:space="preserve"> </w:delText>
          </w:r>
          <w:r w:rsidR="008A771E" w:rsidRPr="00DD6269" w:rsidDel="00461AD7">
            <w:rPr>
              <w:rFonts w:ascii="Sylfaen" w:eastAsia="Times New Roman" w:hAnsi="Sylfaen" w:cs="Arial"/>
              <w:color w:val="000E2A"/>
              <w:sz w:val="24"/>
              <w:szCs w:val="24"/>
            </w:rPr>
            <w:delText>է</w:delText>
          </w:r>
          <w:r w:rsidR="008A771E" w:rsidRPr="00DD6269" w:rsidDel="00461AD7">
            <w:rPr>
              <w:rFonts w:ascii="Sylfaen" w:eastAsia="Times New Roman" w:hAnsi="Sylfaen" w:cs="Arial"/>
              <w:color w:val="000E2A"/>
              <w:sz w:val="24"/>
              <w:szCs w:val="24"/>
              <w:rPrChange w:id="664" w:author="Derenik Petrosyan" w:date="2024-04-16T14:16:00Z">
                <w:rPr>
                  <w:rFonts w:ascii="Sylfaen" w:eastAsia="Times New Roman" w:hAnsi="Sylfaen" w:cs="Arial"/>
                  <w:color w:val="000E2A"/>
                  <w:sz w:val="24"/>
                  <w:szCs w:val="24"/>
                  <w:lang w:val="en-US"/>
                </w:rPr>
              </w:rPrChange>
            </w:rPr>
            <w:delText xml:space="preserve"> </w:delText>
          </w:r>
        </w:del>
      </w:ins>
      <w:del w:id="665" w:author="Derenik Petrosyan" w:date="2024-04-14T23:05:00Z"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մինչև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66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10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</w:delText>
        </w:r>
      </w:del>
      <w:ins w:id="667" w:author="Sargis Sargsyan" w:date="2024-04-10T19:36:00Z">
        <w:del w:id="668" w:author="Derenik Petrosyan" w:date="2024-04-14T23:05:00Z">
          <w:r w:rsidR="008A771E" w:rsidRPr="00DD6269" w:rsidDel="00461AD7">
            <w:rPr>
              <w:rFonts w:ascii="Sylfaen" w:eastAsia="Times New Roman" w:hAnsi="Sylfaen" w:cs="Arial"/>
              <w:color w:val="000E2A"/>
              <w:sz w:val="24"/>
              <w:szCs w:val="24"/>
              <w:lang w:val="en-US"/>
            </w:rPr>
            <w:delText>բ</w:delText>
          </w:r>
          <w:r w:rsidR="008A771E" w:rsidRPr="00DD6269" w:rsidDel="00461AD7">
            <w:rPr>
              <w:rFonts w:ascii="Sylfaen" w:eastAsia="Times New Roman" w:hAnsi="Sylfaen" w:cs="Arial"/>
              <w:color w:val="000E2A"/>
              <w:sz w:val="24"/>
              <w:szCs w:val="24"/>
              <w:rPrChange w:id="669" w:author="Derenik Petrosyan" w:date="2024-04-16T14:16:00Z">
                <w:rPr>
                  <w:rFonts w:ascii="Sylfaen" w:eastAsia="Times New Roman" w:hAnsi="Sylfaen" w:cs="Arial"/>
                  <w:color w:val="000E2A"/>
                  <w:sz w:val="24"/>
                  <w:szCs w:val="24"/>
                  <w:lang w:val="en-US"/>
                </w:rPr>
              </w:rPrChange>
            </w:rPr>
            <w:delText>/</w:delText>
          </w:r>
          <w:r w:rsidR="008A771E" w:rsidRPr="00DD6269" w:rsidDel="00461AD7">
            <w:rPr>
              <w:rFonts w:ascii="Sylfaen" w:eastAsia="Times New Roman" w:hAnsi="Sylfaen" w:cs="Arial"/>
              <w:color w:val="000E2A"/>
              <w:sz w:val="24"/>
              <w:szCs w:val="24"/>
              <w:lang w:val="en-US"/>
            </w:rPr>
            <w:delText>վ</w:delText>
          </w:r>
          <w:r w:rsidR="008A771E" w:rsidRPr="00DD6269" w:rsidDel="00461AD7">
            <w:rPr>
              <w:rFonts w:ascii="Sylfaen" w:eastAsia="Times New Roman" w:hAnsi="Sylfaen" w:cs="Arial"/>
              <w:color w:val="000E2A"/>
              <w:sz w:val="24"/>
              <w:szCs w:val="24"/>
              <w:rPrChange w:id="670" w:author="Derenik Petrosyan" w:date="2024-04-16T14:16:00Z">
                <w:rPr>
                  <w:rFonts w:ascii="Sylfaen" w:eastAsia="Times New Roman" w:hAnsi="Sylfaen" w:cs="Arial"/>
                  <w:color w:val="000E2A"/>
                  <w:sz w:val="24"/>
                  <w:szCs w:val="24"/>
                  <w:lang w:val="en-US"/>
                </w:rPr>
              </w:rPrChange>
            </w:rPr>
            <w:delText xml:space="preserve"> </w:delText>
          </w:r>
          <w:r w:rsidR="008A771E" w:rsidRPr="00DD6269" w:rsidDel="00461AD7">
            <w:rPr>
              <w:rFonts w:ascii="Sylfaen" w:eastAsia="Times New Roman" w:hAnsi="Sylfaen" w:cs="Arial"/>
              <w:color w:val="000E2A"/>
              <w:sz w:val="24"/>
              <w:szCs w:val="24"/>
              <w:lang w:val="en-US"/>
            </w:rPr>
            <w:delText>թողունակություն</w:delText>
          </w:r>
        </w:del>
      </w:ins>
      <w:del w:id="671" w:author="Derenik Petrosyan" w:date="2024-04-14T23:05:00Z"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եգաբիթ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72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տվյալներ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73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մեկում։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74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երկրորդ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75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.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Ժամանակակից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76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ժամանակներում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77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լարային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78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ցանցերն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79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աջակցում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80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են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81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1000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Մեգաբիթ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82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տվյալների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83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վայրկյանում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84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(1000BASE-T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կամ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85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1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Գիգաբիթ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86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)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կամ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87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նույնիսկ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88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10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Գիգաբիթ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89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տվյալների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90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վայրկյանում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91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(10GBASE-T)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ժամանակակից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92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Ethernet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միացումների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93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համար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94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:</w:delText>
        </w:r>
      </w:del>
    </w:p>
    <w:p w14:paraId="0B8F393D" w14:textId="26BDDACA" w:rsidR="00D27701" w:rsidRPr="00DD6269" w:rsidDel="00461AD7" w:rsidRDefault="00D27701">
      <w:pPr>
        <w:pStyle w:val="NormalWeb"/>
        <w:shd w:val="clear" w:color="auto" w:fill="FFFFFF"/>
        <w:spacing w:line="360" w:lineRule="auto"/>
        <w:ind w:firstLine="720"/>
        <w:rPr>
          <w:del w:id="695" w:author="Derenik Petrosyan" w:date="2024-04-14T23:05:00Z"/>
          <w:rFonts w:ascii="Sylfaen" w:hAnsi="Sylfaen" w:cs="Arial"/>
          <w:color w:val="000E2A"/>
          <w:lang w:val="hy"/>
        </w:rPr>
        <w:pPrChange w:id="696" w:author="Derenik Petrosyan" w:date="2024-04-16T14:16:00Z">
          <w:pPr>
            <w:pStyle w:val="NormalWeb"/>
            <w:shd w:val="clear" w:color="auto" w:fill="FFFFFF"/>
          </w:pPr>
        </w:pPrChange>
      </w:pPr>
      <w:del w:id="697" w:author="Derenik Petrosyan" w:date="2024-04-14T23:05:00Z">
        <w:r w:rsidRPr="00F26AD1" w:rsidDel="00461AD7">
          <w:rPr>
            <w:rFonts w:ascii="Sylfaen" w:hAnsi="Sylfaen" w:cs="Arial"/>
            <w:color w:val="000E2A"/>
          </w:rPr>
          <w:delText>Անլար</w:delText>
        </w:r>
        <w:r w:rsidRPr="00DD6269" w:rsidDel="00461AD7">
          <w:rPr>
            <w:rFonts w:ascii="Sylfaen" w:hAnsi="Sylfaen" w:cs="Arial"/>
            <w:color w:val="000E2A"/>
            <w:lang w:val="hy"/>
            <w:rPrChange w:id="69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և</w:delText>
        </w:r>
        <w:r w:rsidRPr="00DD6269" w:rsidDel="00461AD7">
          <w:rPr>
            <w:rFonts w:ascii="Sylfaen" w:hAnsi="Sylfaen" w:cs="Arial"/>
            <w:color w:val="000E2A"/>
            <w:lang w:val="hy"/>
            <w:rPrChange w:id="69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բջջային</w:delText>
        </w:r>
        <w:r w:rsidRPr="00DD6269" w:rsidDel="00461AD7">
          <w:rPr>
            <w:rFonts w:ascii="Sylfaen" w:hAnsi="Sylfaen" w:cs="Arial"/>
            <w:color w:val="000E2A"/>
            <w:lang w:val="hy"/>
            <w:rPrChange w:id="70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ցանցը</w:delText>
        </w:r>
        <w:r w:rsidRPr="00DD6269" w:rsidDel="00461AD7">
          <w:rPr>
            <w:rFonts w:ascii="Sylfaen" w:hAnsi="Sylfaen" w:cs="Arial"/>
            <w:color w:val="000E2A"/>
            <w:lang w:val="hy"/>
            <w:rPrChange w:id="70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որը</w:delText>
        </w:r>
        <w:r w:rsidRPr="00DD6269" w:rsidDel="00461AD7">
          <w:rPr>
            <w:rFonts w:ascii="Sylfaen" w:hAnsi="Sylfaen" w:cs="Arial"/>
            <w:color w:val="000E2A"/>
            <w:lang w:val="hy"/>
            <w:rPrChange w:id="70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վերացնում</w:delText>
        </w:r>
        <w:r w:rsidRPr="00DD6269" w:rsidDel="00461AD7">
          <w:rPr>
            <w:rFonts w:ascii="Sylfaen" w:hAnsi="Sylfaen" w:cs="Arial"/>
            <w:color w:val="000E2A"/>
            <w:lang w:val="hy"/>
            <w:rPrChange w:id="70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էր</w:delText>
        </w:r>
        <w:r w:rsidRPr="00DD6269" w:rsidDel="00461AD7">
          <w:rPr>
            <w:rFonts w:ascii="Sylfaen" w:hAnsi="Sylfaen" w:cs="Arial"/>
            <w:color w:val="000E2A"/>
            <w:lang w:val="hy"/>
            <w:rPrChange w:id="70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յուրաքանչյուր</w:delText>
        </w:r>
        <w:r w:rsidRPr="00DD6269" w:rsidDel="00461AD7">
          <w:rPr>
            <w:rFonts w:ascii="Sylfaen" w:hAnsi="Sylfaen" w:cs="Arial"/>
            <w:color w:val="000E2A"/>
            <w:lang w:val="hy"/>
            <w:rPrChange w:id="70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սարքի</w:delText>
        </w:r>
        <w:r w:rsidRPr="00DD6269" w:rsidDel="00461AD7">
          <w:rPr>
            <w:rFonts w:ascii="Sylfaen" w:hAnsi="Sylfaen" w:cs="Arial"/>
            <w:color w:val="000E2A"/>
            <w:lang w:val="hy"/>
            <w:rPrChange w:id="70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համար</w:delText>
        </w:r>
        <w:r w:rsidRPr="00DD6269" w:rsidDel="00461AD7">
          <w:rPr>
            <w:rFonts w:ascii="Sylfaen" w:hAnsi="Sylfaen" w:cs="Arial"/>
            <w:color w:val="000E2A"/>
            <w:lang w:val="hy"/>
            <w:rPrChange w:id="70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մալուխի</w:delText>
        </w:r>
        <w:r w:rsidRPr="00DD6269" w:rsidDel="00461AD7">
          <w:rPr>
            <w:rFonts w:ascii="Sylfaen" w:hAnsi="Sylfaen" w:cs="Arial"/>
            <w:color w:val="000E2A"/>
            <w:lang w:val="hy"/>
            <w:rPrChange w:id="70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անհրաժեշտությունը</w:delText>
        </w:r>
        <w:r w:rsidRPr="00DD6269" w:rsidDel="00461AD7">
          <w:rPr>
            <w:rFonts w:ascii="Sylfaen" w:hAnsi="Sylfaen" w:cs="Arial"/>
            <w:color w:val="000E2A"/>
            <w:lang w:val="hy"/>
            <w:rPrChange w:id="70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զգալի</w:delText>
        </w:r>
        <w:r w:rsidRPr="00DD6269" w:rsidDel="00461AD7">
          <w:rPr>
            <w:rFonts w:ascii="Sylfaen" w:hAnsi="Sylfaen" w:cs="Arial"/>
            <w:color w:val="000E2A"/>
            <w:lang w:val="hy"/>
            <w:rPrChange w:id="71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տեղաշարժ</w:delText>
        </w:r>
        <w:r w:rsidRPr="00DD6269" w:rsidDel="00461AD7">
          <w:rPr>
            <w:rFonts w:ascii="Sylfaen" w:hAnsi="Sylfaen" w:cs="Arial"/>
            <w:color w:val="000E2A"/>
            <w:lang w:val="hy"/>
            <w:rPrChange w:id="71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էր</w:delText>
        </w:r>
        <w:r w:rsidRPr="00DD6269" w:rsidDel="00461AD7">
          <w:rPr>
            <w:rFonts w:ascii="Sylfaen" w:hAnsi="Sylfaen" w:cs="Arial"/>
            <w:color w:val="000E2A"/>
            <w:lang w:val="hy"/>
            <w:rPrChange w:id="71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IIoT-</w:delText>
        </w:r>
        <w:r w:rsidRPr="00DD6269" w:rsidDel="00461AD7">
          <w:rPr>
            <w:rFonts w:ascii="Sylfaen" w:hAnsi="Sylfaen" w:cs="Arial"/>
            <w:color w:val="000E2A"/>
          </w:rPr>
          <w:delText>ի</w:delText>
        </w:r>
        <w:r w:rsidRPr="00DD6269" w:rsidDel="00461AD7">
          <w:rPr>
            <w:rFonts w:ascii="Sylfaen" w:hAnsi="Sylfaen" w:cs="Arial"/>
            <w:color w:val="000E2A"/>
            <w:lang w:val="hy"/>
            <w:rPrChange w:id="71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համար</w:delText>
        </w:r>
        <w:r w:rsidRPr="00DD6269" w:rsidDel="00461AD7">
          <w:rPr>
            <w:rFonts w:ascii="Sylfaen" w:hAnsi="Sylfaen" w:cs="Arial"/>
            <w:color w:val="000E2A"/>
            <w:lang w:val="hy"/>
            <w:rPrChange w:id="71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: </w:delText>
        </w:r>
        <w:r w:rsidRPr="00DD6269" w:rsidDel="00461AD7">
          <w:rPr>
            <w:rFonts w:ascii="Sylfaen" w:hAnsi="Sylfaen" w:cs="Arial"/>
            <w:color w:val="000E2A"/>
          </w:rPr>
          <w:delText>Ստանդարտացված</w:delText>
        </w:r>
        <w:r w:rsidRPr="00DD6269" w:rsidDel="00461AD7">
          <w:rPr>
            <w:rFonts w:ascii="Sylfaen" w:hAnsi="Sylfaen" w:cs="Arial"/>
            <w:color w:val="000E2A"/>
            <w:lang w:val="hy"/>
            <w:rPrChange w:id="71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1999 </w:delText>
        </w:r>
        <w:r w:rsidRPr="00DD6269" w:rsidDel="00461AD7">
          <w:rPr>
            <w:rFonts w:ascii="Sylfaen" w:hAnsi="Sylfaen" w:cs="Arial"/>
            <w:color w:val="000E2A"/>
          </w:rPr>
          <w:delText>թվականին</w:delText>
        </w:r>
        <w:r w:rsidRPr="00DD6269" w:rsidDel="00461AD7">
          <w:rPr>
            <w:rFonts w:ascii="Sylfaen" w:hAnsi="Sylfaen" w:cs="Arial"/>
            <w:color w:val="000E2A"/>
            <w:lang w:val="hy"/>
            <w:rPrChange w:id="71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, 802.11b-</w:delText>
        </w:r>
        <w:r w:rsidRPr="00DD6269" w:rsidDel="00461AD7">
          <w:rPr>
            <w:rFonts w:ascii="Sylfaen" w:hAnsi="Sylfaen" w:cs="Arial"/>
            <w:color w:val="000E2A"/>
          </w:rPr>
          <w:delText>ն</w:delText>
        </w:r>
        <w:r w:rsidRPr="00DD6269" w:rsidDel="00461AD7">
          <w:rPr>
            <w:rFonts w:ascii="Sylfaen" w:hAnsi="Sylfaen" w:cs="Arial"/>
            <w:color w:val="000E2A"/>
            <w:lang w:val="hy"/>
            <w:rPrChange w:id="71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առաջին</w:delText>
        </w:r>
        <w:r w:rsidRPr="00DD6269" w:rsidDel="00461AD7">
          <w:rPr>
            <w:rFonts w:ascii="Sylfaen" w:hAnsi="Sylfaen" w:cs="Arial"/>
            <w:color w:val="000E2A"/>
            <w:lang w:val="hy"/>
            <w:rPrChange w:id="71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ստանդարտներից</w:delText>
        </w:r>
        <w:r w:rsidRPr="00DD6269" w:rsidDel="00461AD7">
          <w:rPr>
            <w:rFonts w:ascii="Sylfaen" w:hAnsi="Sylfaen" w:cs="Arial"/>
            <w:color w:val="000E2A"/>
            <w:lang w:val="hy"/>
            <w:rPrChange w:id="71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մեկն</w:delText>
        </w:r>
        <w:r w:rsidRPr="00DD6269" w:rsidDel="00461AD7">
          <w:rPr>
            <w:rFonts w:ascii="Sylfaen" w:hAnsi="Sylfaen" w:cs="Arial"/>
            <w:color w:val="000E2A"/>
            <w:lang w:val="hy"/>
            <w:rPrChange w:id="72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էր</w:delText>
        </w:r>
        <w:r w:rsidRPr="00DD6269" w:rsidDel="00461AD7">
          <w:rPr>
            <w:rFonts w:ascii="Sylfaen" w:hAnsi="Sylfaen" w:cs="Arial"/>
            <w:color w:val="000E2A"/>
            <w:lang w:val="hy"/>
            <w:rPrChange w:id="72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72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որն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72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72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աջակցվում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72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72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էր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72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72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բազմաթիվ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72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73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արտադրողների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73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73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արտադրանքներում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73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73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և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73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2020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73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թվականին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73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73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հաստատված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73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Wi-Fi 6E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74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ստանդարտի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74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74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նախորդն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74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74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էր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74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:</w:delText>
        </w:r>
        <w:r w:rsidRPr="00DD6269" w:rsidDel="00461AD7">
          <w:rPr>
            <w:rFonts w:ascii="Sylfaen" w:hAnsi="Sylfaen" w:cs="Arial"/>
            <w:color w:val="000E2A"/>
            <w:lang w:val="hy"/>
            <w:rPrChange w:id="74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Ժամանակակից</w:delText>
        </w:r>
        <w:r w:rsidRPr="00DD6269" w:rsidDel="00461AD7">
          <w:rPr>
            <w:rFonts w:ascii="Sylfaen" w:hAnsi="Sylfaen" w:cs="Arial"/>
            <w:color w:val="000E2A"/>
            <w:lang w:val="hy"/>
            <w:rPrChange w:id="74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Wi-Fi </w:delText>
        </w:r>
        <w:r w:rsidRPr="00DD6269" w:rsidDel="00461AD7">
          <w:rPr>
            <w:rFonts w:ascii="Sylfaen" w:hAnsi="Sylfaen" w:cs="Arial"/>
            <w:color w:val="000E2A"/>
          </w:rPr>
          <w:delText>սարքերը</w:delText>
        </w:r>
        <w:r w:rsidRPr="00DD6269" w:rsidDel="00461AD7">
          <w:rPr>
            <w:rFonts w:ascii="Sylfaen" w:hAnsi="Sylfaen" w:cs="Arial"/>
            <w:color w:val="000E2A"/>
            <w:lang w:val="hy"/>
            <w:rPrChange w:id="74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ոչ</w:delText>
        </w:r>
        <w:r w:rsidRPr="00DD6269" w:rsidDel="00461AD7">
          <w:rPr>
            <w:rFonts w:ascii="Sylfaen" w:hAnsi="Sylfaen" w:cs="Arial"/>
            <w:color w:val="000E2A"/>
            <w:lang w:val="hy"/>
            <w:rPrChange w:id="74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միայն</w:delText>
        </w:r>
        <w:r w:rsidRPr="00DD6269" w:rsidDel="00461AD7">
          <w:rPr>
            <w:rFonts w:ascii="Sylfaen" w:hAnsi="Sylfaen" w:cs="Arial"/>
            <w:color w:val="000E2A"/>
            <w:lang w:val="hy"/>
            <w:rPrChange w:id="75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առաջարկում</w:delText>
        </w:r>
        <w:r w:rsidRPr="00DD6269" w:rsidDel="00461AD7">
          <w:rPr>
            <w:rFonts w:ascii="Sylfaen" w:hAnsi="Sylfaen" w:cs="Arial"/>
            <w:color w:val="000E2A"/>
            <w:lang w:val="hy"/>
            <w:rPrChange w:id="75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75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50-</w:delText>
        </w:r>
        <w:r w:rsidRPr="00DD6269" w:rsidDel="00461AD7">
          <w:rPr>
            <w:rFonts w:ascii="Sylfaen" w:hAnsi="Sylfaen" w:cs="Arial"/>
            <w:color w:val="000E2A"/>
          </w:rPr>
          <w:delText>ից</w:delText>
        </w:r>
        <w:r w:rsidRPr="00DD6269" w:rsidDel="00461AD7">
          <w:rPr>
            <w:rFonts w:ascii="Sylfaen" w:hAnsi="Sylfaen" w:cs="Arial"/>
            <w:color w:val="000E2A"/>
            <w:lang w:val="hy"/>
            <w:rPrChange w:id="75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մինչև</w:delText>
        </w:r>
        <w:r w:rsidRPr="00DD6269" w:rsidDel="00461AD7">
          <w:rPr>
            <w:rFonts w:ascii="Sylfaen" w:hAnsi="Sylfaen" w:cs="Arial"/>
            <w:color w:val="000E2A"/>
            <w:lang w:val="hy"/>
            <w:rPrChange w:id="75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800 </w:delText>
        </w:r>
        <w:r w:rsidRPr="00DD6269" w:rsidDel="00461AD7">
          <w:rPr>
            <w:rFonts w:ascii="Sylfaen" w:hAnsi="Sylfaen" w:cs="Arial"/>
            <w:color w:val="000E2A"/>
          </w:rPr>
          <w:delText>անգամ</w:delText>
        </w:r>
        <w:r w:rsidRPr="00DD6269" w:rsidDel="00461AD7">
          <w:rPr>
            <w:rFonts w:ascii="Sylfaen" w:hAnsi="Sylfaen" w:cs="Arial"/>
            <w:color w:val="000E2A"/>
            <w:lang w:val="hy"/>
            <w:rPrChange w:id="75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ավելի</w:delText>
        </w:r>
        <w:r w:rsidRPr="00DD6269" w:rsidDel="00461AD7">
          <w:rPr>
            <w:rFonts w:ascii="Sylfaen" w:hAnsi="Sylfaen" w:cs="Arial"/>
            <w:color w:val="000E2A"/>
            <w:lang w:val="hy"/>
            <w:rPrChange w:id="75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արագ</w:delText>
        </w:r>
        <w:r w:rsidRPr="00DD6269" w:rsidDel="00461AD7">
          <w:rPr>
            <w:rFonts w:ascii="Sylfaen" w:hAnsi="Sylfaen" w:cs="Arial"/>
            <w:color w:val="000E2A"/>
            <w:lang w:val="hy"/>
            <w:rPrChange w:id="75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</w:del>
      <w:ins w:id="758" w:author="Sargis Sargsyan" w:date="2024-04-10T19:41:00Z">
        <w:del w:id="759" w:author="Derenik Petrosyan" w:date="2024-04-14T23:05:00Z">
          <w:r w:rsidR="001B5FE3" w:rsidRPr="00DD6269" w:rsidDel="00461AD7">
            <w:rPr>
              <w:rFonts w:ascii="Sylfaen" w:hAnsi="Sylfaen" w:cs="Arial"/>
              <w:color w:val="000E2A"/>
            </w:rPr>
            <w:delText>մեծ</w:delText>
          </w:r>
          <w:r w:rsidR="001B5FE3" w:rsidRPr="00DD6269" w:rsidDel="00461AD7">
            <w:rPr>
              <w:rFonts w:ascii="Sylfaen" w:hAnsi="Sylfaen" w:cs="Arial"/>
              <w:color w:val="000E2A"/>
              <w:lang w:val="hy"/>
              <w:rPrChange w:id="760" w:author="Derenik Petrosyan" w:date="2024-04-16T14:16:00Z">
                <w:rPr>
                  <w:rFonts w:ascii="Sylfaen" w:hAnsi="Sylfaen" w:cs="Arial"/>
                  <w:color w:val="000E2A"/>
                </w:rPr>
              </w:rPrChange>
            </w:rPr>
            <w:delText xml:space="preserve"> </w:delText>
          </w:r>
        </w:del>
      </w:ins>
      <w:del w:id="761" w:author="Derenik Petrosyan" w:date="2024-04-14T23:05:00Z">
        <w:r w:rsidRPr="00DD6269" w:rsidDel="00461AD7">
          <w:rPr>
            <w:rFonts w:ascii="Sylfaen" w:hAnsi="Sylfaen" w:cs="Arial"/>
            <w:color w:val="000E2A"/>
          </w:rPr>
          <w:delText>արագություն</w:delText>
        </w:r>
        <w:r w:rsidRPr="00DD6269" w:rsidDel="00461AD7">
          <w:rPr>
            <w:rFonts w:ascii="Sylfaen" w:hAnsi="Sylfaen" w:cs="Arial"/>
            <w:color w:val="000E2A"/>
            <w:lang w:val="hy"/>
            <w:rPrChange w:id="76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: </w:delText>
        </w:r>
        <w:r w:rsidRPr="00DD6269" w:rsidDel="00461AD7">
          <w:rPr>
            <w:rFonts w:ascii="Sylfaen" w:hAnsi="Sylfaen" w:cs="Arial"/>
            <w:color w:val="000E2A"/>
          </w:rPr>
          <w:delText>ինչպես</w:delText>
        </w:r>
        <w:r w:rsidRPr="00DD6269" w:rsidDel="00461AD7">
          <w:rPr>
            <w:rFonts w:ascii="Sylfaen" w:hAnsi="Sylfaen" w:cs="Arial"/>
            <w:color w:val="000E2A"/>
            <w:lang w:val="hy"/>
            <w:rPrChange w:id="76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նախկին</w:delText>
        </w:r>
        <w:r w:rsidRPr="00DD6269" w:rsidDel="00461AD7">
          <w:rPr>
            <w:rFonts w:ascii="Sylfaen" w:hAnsi="Sylfaen" w:cs="Arial"/>
            <w:color w:val="000E2A"/>
            <w:lang w:val="hy"/>
            <w:rPrChange w:id="76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սարքավորումները</w:delText>
        </w:r>
        <w:r w:rsidRPr="00DD6269" w:rsidDel="00461AD7">
          <w:rPr>
            <w:rFonts w:ascii="Sylfaen" w:hAnsi="Sylfaen" w:cs="Arial"/>
            <w:color w:val="000E2A"/>
            <w:lang w:val="hy"/>
            <w:rPrChange w:id="76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սակայն</w:delText>
        </w:r>
        <w:r w:rsidRPr="00DD6269" w:rsidDel="00461AD7">
          <w:rPr>
            <w:rFonts w:ascii="Sylfaen" w:hAnsi="Sylfaen" w:cs="Arial"/>
            <w:color w:val="000E2A"/>
            <w:lang w:val="hy"/>
            <w:rPrChange w:id="76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սարքերը</w:delText>
        </w:r>
        <w:r w:rsidRPr="00DD6269" w:rsidDel="00461AD7">
          <w:rPr>
            <w:rFonts w:ascii="Sylfaen" w:hAnsi="Sylfaen" w:cs="Arial"/>
            <w:color w:val="000E2A"/>
            <w:lang w:val="hy"/>
            <w:rPrChange w:id="76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</w:del>
      <w:ins w:id="768" w:author="Sargis Sargsyan" w:date="2024-04-10T19:42:00Z">
        <w:del w:id="769" w:author="Derenik Petrosyan" w:date="2024-04-14T23:05:00Z">
          <w:r w:rsidR="001B5FE3" w:rsidRPr="00DD6269" w:rsidDel="00461AD7">
            <w:rPr>
              <w:rFonts w:ascii="Sylfaen" w:hAnsi="Sylfaen" w:cs="Arial"/>
              <w:color w:val="000E2A"/>
            </w:rPr>
            <w:delText>այլ</w:delText>
          </w:r>
          <w:r w:rsidR="001B5FE3" w:rsidRPr="00A457F1" w:rsidDel="00461AD7">
            <w:rPr>
              <w:rFonts w:ascii="Sylfaen" w:hAnsi="Sylfaen" w:cs="Arial"/>
              <w:color w:val="000E2A"/>
              <w:lang w:val="hy"/>
              <w:rPrChange w:id="770" w:author="Derenik Petrosyan" w:date="2024-04-16T18:58:00Z">
                <w:rPr>
                  <w:rFonts w:ascii="Sylfaen" w:hAnsi="Sylfaen" w:cs="Arial"/>
                  <w:color w:val="000E2A"/>
                </w:rPr>
              </w:rPrChange>
            </w:rPr>
            <w:delText xml:space="preserve"> </w:delText>
          </w:r>
          <w:r w:rsidR="001B5FE3" w:rsidRPr="00DD6269" w:rsidDel="00461AD7">
            <w:rPr>
              <w:rFonts w:ascii="Sylfaen" w:hAnsi="Sylfaen" w:cs="Arial"/>
              <w:color w:val="000E2A"/>
            </w:rPr>
            <w:delText>նաև</w:delText>
          </w:r>
          <w:r w:rsidR="001B5FE3" w:rsidRPr="00A457F1" w:rsidDel="00461AD7">
            <w:rPr>
              <w:rFonts w:ascii="Sylfaen" w:hAnsi="Sylfaen" w:cs="Arial"/>
              <w:color w:val="000E2A"/>
              <w:lang w:val="hy"/>
              <w:rPrChange w:id="771" w:author="Derenik Petrosyan" w:date="2024-04-16T18:58:00Z">
                <w:rPr>
                  <w:rFonts w:ascii="Sylfaen" w:hAnsi="Sylfaen" w:cs="Arial"/>
                  <w:color w:val="000E2A"/>
                </w:rPr>
              </w:rPrChange>
            </w:rPr>
            <w:delText xml:space="preserve"> </w:delText>
          </w:r>
        </w:del>
      </w:ins>
      <w:del w:id="772" w:author="Derenik Petrosyan" w:date="2024-04-14T23:05:00Z">
        <w:r w:rsidRPr="00DD6269" w:rsidDel="00461AD7">
          <w:rPr>
            <w:rFonts w:ascii="Sylfaen" w:hAnsi="Sylfaen" w:cs="Arial"/>
            <w:color w:val="000E2A"/>
          </w:rPr>
          <w:delText>կարող</w:delText>
        </w:r>
        <w:r w:rsidRPr="00DD6269" w:rsidDel="00461AD7">
          <w:rPr>
            <w:rFonts w:ascii="Sylfaen" w:hAnsi="Sylfaen" w:cs="Arial"/>
            <w:color w:val="000E2A"/>
            <w:lang w:val="hy"/>
            <w:rPrChange w:id="77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77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նաև</w:delText>
        </w:r>
        <w:r w:rsidRPr="00DD6269" w:rsidDel="00461AD7">
          <w:rPr>
            <w:rFonts w:ascii="Sylfaen" w:hAnsi="Sylfaen" w:cs="Arial"/>
            <w:color w:val="000E2A"/>
            <w:lang w:val="hy"/>
            <w:rPrChange w:id="77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հուսալիորեն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77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աշխատել</w:delText>
        </w:r>
        <w:r w:rsidRPr="00DD6269" w:rsidDel="00461AD7">
          <w:rPr>
            <w:rFonts w:ascii="Sylfaen" w:hAnsi="Sylfaen" w:cs="Arial"/>
            <w:color w:val="000E2A"/>
            <w:lang w:val="hy"/>
            <w:rPrChange w:id="77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շատ</w:delText>
        </w:r>
        <w:r w:rsidRPr="00DD6269" w:rsidDel="00461AD7">
          <w:rPr>
            <w:rFonts w:ascii="Sylfaen" w:hAnsi="Sylfaen" w:cs="Arial"/>
            <w:color w:val="000E2A"/>
            <w:lang w:val="hy"/>
            <w:rPrChange w:id="77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ավելի</w:delText>
        </w:r>
        <w:r w:rsidRPr="00DD6269" w:rsidDel="00461AD7">
          <w:rPr>
            <w:rFonts w:ascii="Sylfaen" w:hAnsi="Sylfaen" w:cs="Arial"/>
            <w:color w:val="000E2A"/>
            <w:lang w:val="hy"/>
            <w:rPrChange w:id="77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խիտ</w:delText>
        </w:r>
        <w:r w:rsidRPr="00DD6269" w:rsidDel="00461AD7">
          <w:rPr>
            <w:rFonts w:ascii="Sylfaen" w:hAnsi="Sylfaen" w:cs="Arial"/>
            <w:color w:val="000E2A"/>
            <w:lang w:val="hy"/>
            <w:rPrChange w:id="78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ռադիոմիջավայրերում</w:delText>
        </w:r>
        <w:r w:rsidRPr="00DD6269" w:rsidDel="00461AD7">
          <w:rPr>
            <w:rFonts w:ascii="Sylfaen" w:hAnsi="Sylfaen" w:cs="Arial"/>
            <w:color w:val="000E2A"/>
            <w:lang w:val="hy"/>
            <w:rPrChange w:id="78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քան</w:delText>
        </w:r>
        <w:r w:rsidRPr="00DD6269" w:rsidDel="00461AD7">
          <w:rPr>
            <w:rFonts w:ascii="Sylfaen" w:hAnsi="Sylfaen" w:cs="Arial"/>
            <w:color w:val="000E2A"/>
            <w:lang w:val="hy"/>
            <w:rPrChange w:id="78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իրենց</w:delText>
        </w:r>
        <w:r w:rsidRPr="00DD6269" w:rsidDel="00461AD7">
          <w:rPr>
            <w:rFonts w:ascii="Sylfaen" w:hAnsi="Sylfaen" w:cs="Arial"/>
            <w:color w:val="000E2A"/>
            <w:lang w:val="hy"/>
            <w:rPrChange w:id="78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նախորդները</w:delText>
        </w:r>
        <w:r w:rsidRPr="00DD6269" w:rsidDel="00461AD7">
          <w:rPr>
            <w:rFonts w:ascii="Sylfaen" w:hAnsi="Sylfaen" w:cs="Arial"/>
            <w:color w:val="000E2A"/>
            <w:lang w:val="hy"/>
            <w:rPrChange w:id="78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:</w:delText>
        </w:r>
      </w:del>
    </w:p>
    <w:p w14:paraId="109380A7" w14:textId="2ED5E28F" w:rsidR="00D27701" w:rsidRPr="00DD6269" w:rsidDel="00461AD7" w:rsidRDefault="00D27701">
      <w:pPr>
        <w:pStyle w:val="NormalWeb"/>
        <w:shd w:val="clear" w:color="auto" w:fill="FFFFFF"/>
        <w:spacing w:line="360" w:lineRule="auto"/>
        <w:ind w:firstLine="720"/>
        <w:rPr>
          <w:del w:id="785" w:author="Derenik Petrosyan" w:date="2024-04-14T23:05:00Z"/>
          <w:rFonts w:ascii="Sylfaen" w:hAnsi="Sylfaen" w:cs="Arial"/>
          <w:color w:val="000E2A"/>
          <w:lang w:val="hy"/>
        </w:rPr>
        <w:pPrChange w:id="786" w:author="Derenik Petrosyan" w:date="2024-04-16T14:16:00Z">
          <w:pPr>
            <w:pStyle w:val="NormalWeb"/>
            <w:shd w:val="clear" w:color="auto" w:fill="FFFFFF"/>
          </w:pPr>
        </w:pPrChange>
      </w:pPr>
      <w:del w:id="787" w:author="Derenik Petrosyan" w:date="2024-04-14T23:05:00Z">
        <w:r w:rsidRPr="00DD6269" w:rsidDel="00461AD7">
          <w:rPr>
            <w:rFonts w:ascii="Sylfaen" w:hAnsi="Sylfaen" w:cs="Arial"/>
            <w:color w:val="000E2A"/>
          </w:rPr>
          <w:delText>Բջջային</w:delText>
        </w:r>
        <w:r w:rsidRPr="00DD6269" w:rsidDel="00461AD7">
          <w:rPr>
            <w:rFonts w:ascii="Sylfaen" w:hAnsi="Sylfaen" w:cs="Arial"/>
            <w:color w:val="000E2A"/>
            <w:lang w:val="hy"/>
            <w:rPrChange w:id="78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ցանցերը</w:delText>
        </w:r>
        <w:r w:rsidRPr="00DD6269" w:rsidDel="00461AD7">
          <w:rPr>
            <w:rFonts w:ascii="Sylfaen" w:hAnsi="Sylfaen" w:cs="Arial"/>
            <w:color w:val="000E2A"/>
            <w:lang w:val="hy"/>
            <w:rPrChange w:id="78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որոնց</w:delText>
        </w:r>
        <w:r w:rsidRPr="00DD6269" w:rsidDel="00461AD7">
          <w:rPr>
            <w:rFonts w:ascii="Sylfaen" w:hAnsi="Sylfaen" w:cs="Arial"/>
            <w:color w:val="000E2A"/>
            <w:lang w:val="hy"/>
            <w:rPrChange w:id="79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վրա</w:delText>
        </w:r>
        <w:r w:rsidRPr="00DD6269" w:rsidDel="00461AD7">
          <w:rPr>
            <w:rFonts w:ascii="Sylfaen" w:hAnsi="Sylfaen" w:cs="Arial"/>
            <w:color w:val="000E2A"/>
            <w:lang w:val="hy"/>
            <w:rPrChange w:id="79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մարդիկ</w:delText>
        </w:r>
        <w:r w:rsidRPr="00DD6269" w:rsidDel="00461AD7">
          <w:rPr>
            <w:rFonts w:ascii="Sylfaen" w:hAnsi="Sylfaen" w:cs="Arial"/>
            <w:color w:val="000E2A"/>
            <w:lang w:val="hy"/>
            <w:rPrChange w:id="79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հենվում</w:delText>
        </w:r>
        <w:r w:rsidRPr="00DD6269" w:rsidDel="00461AD7">
          <w:rPr>
            <w:rFonts w:ascii="Sylfaen" w:hAnsi="Sylfaen" w:cs="Arial"/>
            <w:color w:val="000E2A"/>
            <w:lang w:val="hy"/>
            <w:rPrChange w:id="79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79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սմարթֆոնների</w:delText>
        </w:r>
        <w:r w:rsidRPr="00DD6269" w:rsidDel="00461AD7">
          <w:rPr>
            <w:rFonts w:ascii="Sylfaen" w:hAnsi="Sylfaen" w:cs="Arial"/>
            <w:color w:val="000E2A"/>
            <w:lang w:val="hy"/>
            <w:rPrChange w:id="79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ծածկույթի</w:delText>
        </w:r>
        <w:r w:rsidRPr="00DD6269" w:rsidDel="00461AD7">
          <w:rPr>
            <w:rFonts w:ascii="Sylfaen" w:hAnsi="Sylfaen" w:cs="Arial"/>
            <w:color w:val="000E2A"/>
            <w:lang w:val="hy"/>
            <w:rPrChange w:id="79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համար</w:delText>
        </w:r>
        <w:r w:rsidRPr="00DD6269" w:rsidDel="00461AD7">
          <w:rPr>
            <w:rFonts w:ascii="Sylfaen" w:hAnsi="Sylfaen" w:cs="Arial"/>
            <w:color w:val="000E2A"/>
            <w:lang w:val="hy"/>
            <w:rPrChange w:id="79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ամբողջ</w:delText>
        </w:r>
        <w:r w:rsidRPr="00DD6269" w:rsidDel="00461AD7">
          <w:rPr>
            <w:rFonts w:ascii="Sylfaen" w:hAnsi="Sylfaen" w:cs="Arial"/>
            <w:color w:val="000E2A"/>
            <w:lang w:val="hy"/>
            <w:rPrChange w:id="79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աշխարհում</w:delText>
        </w:r>
        <w:r w:rsidRPr="00DD6269" w:rsidDel="00461AD7">
          <w:rPr>
            <w:rFonts w:ascii="Sylfaen" w:hAnsi="Sylfaen" w:cs="Arial"/>
            <w:color w:val="000E2A"/>
            <w:lang w:val="hy"/>
            <w:rPrChange w:id="79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արագության</w:delText>
        </w:r>
        <w:r w:rsidRPr="00DD6269" w:rsidDel="00461AD7">
          <w:rPr>
            <w:rFonts w:ascii="Sylfaen" w:hAnsi="Sylfaen" w:cs="Arial"/>
            <w:color w:val="000E2A"/>
            <w:lang w:val="hy"/>
            <w:rPrChange w:id="80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հզորության</w:delText>
        </w:r>
        <w:r w:rsidRPr="00DD6269" w:rsidDel="00461AD7">
          <w:rPr>
            <w:rFonts w:ascii="Sylfaen" w:hAnsi="Sylfaen" w:cs="Arial"/>
            <w:color w:val="000E2A"/>
            <w:lang w:val="hy"/>
            <w:rPrChange w:id="80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և</w:delText>
        </w:r>
        <w:r w:rsidRPr="00DD6269" w:rsidDel="00461AD7">
          <w:rPr>
            <w:rFonts w:ascii="Sylfaen" w:hAnsi="Sylfaen" w:cs="Arial"/>
            <w:color w:val="000E2A"/>
            <w:lang w:val="hy"/>
            <w:rPrChange w:id="80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էներգիայի</w:delText>
        </w:r>
        <w:r w:rsidRPr="00DD6269" w:rsidDel="00461AD7">
          <w:rPr>
            <w:rFonts w:ascii="Sylfaen" w:hAnsi="Sylfaen" w:cs="Arial"/>
            <w:color w:val="000E2A"/>
            <w:lang w:val="hy"/>
            <w:rPrChange w:id="80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արդյունավետության</w:delText>
        </w:r>
        <w:r w:rsidRPr="00DD6269" w:rsidDel="00461AD7">
          <w:rPr>
            <w:rFonts w:ascii="Sylfaen" w:hAnsi="Sylfaen" w:cs="Arial"/>
            <w:color w:val="000E2A"/>
            <w:lang w:val="hy"/>
            <w:rPrChange w:id="80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նման</w:delText>
        </w:r>
        <w:r w:rsidRPr="00DD6269" w:rsidDel="00461AD7">
          <w:rPr>
            <w:rFonts w:ascii="Sylfaen" w:hAnsi="Sylfaen" w:cs="Arial"/>
            <w:color w:val="000E2A"/>
            <w:lang w:val="hy"/>
            <w:rPrChange w:id="80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բարելավումներ</w:delText>
        </w:r>
        <w:r w:rsidRPr="00DD6269" w:rsidDel="00461AD7">
          <w:rPr>
            <w:rFonts w:ascii="Sylfaen" w:hAnsi="Sylfaen" w:cs="Arial"/>
            <w:color w:val="000E2A"/>
            <w:lang w:val="hy"/>
            <w:rPrChange w:id="80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80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կատարել</w:delText>
        </w:r>
        <w:r w:rsidRPr="00DD6269" w:rsidDel="00461AD7">
          <w:rPr>
            <w:rFonts w:ascii="Sylfaen" w:hAnsi="Sylfaen" w:cs="Arial"/>
            <w:color w:val="000E2A"/>
            <w:lang w:val="hy"/>
            <w:rPrChange w:id="80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վաղ</w:delText>
        </w:r>
        <w:r w:rsidRPr="00DD6269" w:rsidDel="00461AD7">
          <w:rPr>
            <w:rFonts w:ascii="Sylfaen" w:hAnsi="Sylfaen" w:cs="Arial"/>
            <w:color w:val="000E2A"/>
            <w:lang w:val="hy"/>
            <w:rPrChange w:id="80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2G </w:delText>
        </w:r>
        <w:r w:rsidRPr="00DD6269" w:rsidDel="00461AD7">
          <w:rPr>
            <w:rFonts w:ascii="Sylfaen" w:hAnsi="Sylfaen" w:cs="Arial"/>
            <w:color w:val="000E2A"/>
          </w:rPr>
          <w:delText>ցանցերից</w:delText>
        </w:r>
        <w:r w:rsidRPr="00DD6269" w:rsidDel="00461AD7">
          <w:rPr>
            <w:rFonts w:ascii="Sylfaen" w:hAnsi="Sylfaen" w:cs="Arial"/>
            <w:color w:val="000E2A"/>
            <w:lang w:val="hy"/>
            <w:rPrChange w:id="81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որոնք</w:delText>
        </w:r>
        <w:r w:rsidRPr="00DD6269" w:rsidDel="00461AD7">
          <w:rPr>
            <w:rFonts w:ascii="Sylfaen" w:hAnsi="Sylfaen" w:cs="Arial"/>
            <w:color w:val="000E2A"/>
            <w:lang w:val="hy"/>
            <w:rPrChange w:id="81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ապահովում</w:delText>
        </w:r>
        <w:r w:rsidRPr="00DD6269" w:rsidDel="00461AD7">
          <w:rPr>
            <w:rFonts w:ascii="Sylfaen" w:hAnsi="Sylfaen" w:cs="Arial"/>
            <w:color w:val="000E2A"/>
            <w:lang w:val="hy"/>
            <w:rPrChange w:id="81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էին</w:delText>
        </w:r>
        <w:r w:rsidRPr="00DD6269" w:rsidDel="00461AD7">
          <w:rPr>
            <w:rFonts w:ascii="Sylfaen" w:hAnsi="Sylfaen" w:cs="Arial"/>
            <w:color w:val="000E2A"/>
            <w:lang w:val="hy"/>
            <w:rPrChange w:id="81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մոտավորապես</w:delText>
        </w:r>
        <w:r w:rsidRPr="00DD6269" w:rsidDel="00461AD7">
          <w:rPr>
            <w:rFonts w:ascii="Sylfaen" w:hAnsi="Sylfaen" w:cs="Arial"/>
            <w:color w:val="000E2A"/>
            <w:lang w:val="hy"/>
            <w:rPrChange w:id="81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0,1 </w:delText>
        </w:r>
        <w:r w:rsidRPr="00DD6269" w:rsidDel="00461AD7">
          <w:rPr>
            <w:rFonts w:ascii="Sylfaen" w:hAnsi="Sylfaen" w:cs="Arial"/>
            <w:color w:val="000E2A"/>
          </w:rPr>
          <w:delText>Մեգաբիթ</w:delText>
        </w:r>
        <w:r w:rsidRPr="00DD6269" w:rsidDel="00461AD7">
          <w:rPr>
            <w:rFonts w:ascii="Sylfaen" w:hAnsi="Sylfaen" w:cs="Arial"/>
            <w:color w:val="000E2A"/>
            <w:lang w:val="hy"/>
            <w:rPrChange w:id="81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/</w:delText>
        </w:r>
        <w:r w:rsidRPr="00DD6269" w:rsidDel="00461AD7">
          <w:rPr>
            <w:rFonts w:ascii="Sylfaen" w:hAnsi="Sylfaen" w:cs="Arial"/>
            <w:color w:val="000E2A"/>
          </w:rPr>
          <w:delText>վրկ</w:delText>
        </w:r>
        <w:r w:rsidRPr="00DD6269" w:rsidDel="00461AD7">
          <w:rPr>
            <w:rFonts w:ascii="Sylfaen" w:hAnsi="Sylfaen" w:cs="Arial"/>
            <w:color w:val="000E2A"/>
            <w:lang w:val="hy"/>
            <w:rPrChange w:id="81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մինչև</w:delText>
        </w:r>
        <w:r w:rsidRPr="00DD6269" w:rsidDel="00461AD7">
          <w:rPr>
            <w:rFonts w:ascii="Sylfaen" w:hAnsi="Sylfaen" w:cs="Arial"/>
            <w:color w:val="000E2A"/>
            <w:lang w:val="hy"/>
            <w:rPrChange w:id="81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ժամանակակից</w:delText>
        </w:r>
        <w:r w:rsidRPr="00DD6269" w:rsidDel="00461AD7">
          <w:rPr>
            <w:rFonts w:ascii="Sylfaen" w:hAnsi="Sylfaen" w:cs="Arial"/>
            <w:color w:val="000E2A"/>
            <w:lang w:val="hy"/>
            <w:rPrChange w:id="81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5G </w:delText>
        </w:r>
        <w:r w:rsidRPr="00DD6269" w:rsidDel="00461AD7">
          <w:rPr>
            <w:rFonts w:ascii="Sylfaen" w:hAnsi="Sylfaen" w:cs="Arial"/>
            <w:color w:val="000E2A"/>
          </w:rPr>
          <w:delText>ցանցերը</w:delText>
        </w:r>
        <w:r w:rsidRPr="00DD6269" w:rsidDel="00461AD7">
          <w:rPr>
            <w:rFonts w:ascii="Sylfaen" w:hAnsi="Sylfaen" w:cs="Arial"/>
            <w:color w:val="000E2A"/>
            <w:lang w:val="hy"/>
            <w:rPrChange w:id="81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որոնք</w:delText>
        </w:r>
        <w:r w:rsidRPr="00DD6269" w:rsidDel="00461AD7">
          <w:rPr>
            <w:rFonts w:ascii="Sylfaen" w:hAnsi="Sylfaen" w:cs="Arial"/>
            <w:color w:val="000E2A"/>
            <w:lang w:val="hy"/>
            <w:rPrChange w:id="82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առաջարկում</w:delText>
        </w:r>
        <w:r w:rsidRPr="00DD6269" w:rsidDel="00461AD7">
          <w:rPr>
            <w:rFonts w:ascii="Sylfaen" w:hAnsi="Sylfaen" w:cs="Arial"/>
            <w:color w:val="000E2A"/>
            <w:lang w:val="hy"/>
            <w:rPrChange w:id="82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82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200 </w:delText>
        </w:r>
        <w:r w:rsidRPr="00DD6269" w:rsidDel="00461AD7">
          <w:rPr>
            <w:rFonts w:ascii="Sylfaen" w:hAnsi="Sylfaen" w:cs="Arial"/>
            <w:color w:val="000E2A"/>
          </w:rPr>
          <w:delText>Մեգաբիթ</w:delText>
        </w:r>
        <w:r w:rsidRPr="00DD6269" w:rsidDel="00461AD7">
          <w:rPr>
            <w:rFonts w:ascii="Sylfaen" w:hAnsi="Sylfaen" w:cs="Arial"/>
            <w:color w:val="000E2A"/>
            <w:lang w:val="hy"/>
            <w:rPrChange w:id="82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/</w:delText>
        </w:r>
        <w:r w:rsidRPr="00DD6269" w:rsidDel="00461AD7">
          <w:rPr>
            <w:rFonts w:ascii="Sylfaen" w:hAnsi="Sylfaen" w:cs="Arial"/>
            <w:color w:val="000E2A"/>
          </w:rPr>
          <w:delText>վրկ</w:delText>
        </w:r>
        <w:r w:rsidRPr="00DD6269" w:rsidDel="00461AD7">
          <w:rPr>
            <w:rFonts w:ascii="Sylfaen" w:hAnsi="Sylfaen" w:cs="Arial"/>
            <w:color w:val="000E2A"/>
            <w:lang w:val="hy"/>
            <w:rPrChange w:id="82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կամ</w:delText>
        </w:r>
        <w:r w:rsidRPr="00DD6269" w:rsidDel="00461AD7">
          <w:rPr>
            <w:rFonts w:ascii="Sylfaen" w:hAnsi="Sylfaen" w:cs="Arial"/>
            <w:color w:val="000E2A"/>
            <w:lang w:val="hy"/>
            <w:rPrChange w:id="82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ավելի</w:delText>
        </w:r>
        <w:r w:rsidRPr="00DD6269" w:rsidDel="00461AD7">
          <w:rPr>
            <w:rFonts w:ascii="Sylfaen" w:hAnsi="Sylfaen" w:cs="Arial"/>
            <w:color w:val="000E2A"/>
            <w:lang w:val="hy"/>
            <w:rPrChange w:id="82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միացումներ։</w:delText>
        </w:r>
        <w:r w:rsidRPr="00DD6269" w:rsidDel="00461AD7">
          <w:rPr>
            <w:rFonts w:ascii="Sylfaen" w:hAnsi="Sylfaen" w:cs="Arial"/>
            <w:color w:val="000E2A"/>
            <w:lang w:val="hy"/>
            <w:rPrChange w:id="82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.</w:delText>
        </w:r>
      </w:del>
    </w:p>
    <w:p w14:paraId="05BB2F95" w14:textId="4F9BC180" w:rsidR="00D27701" w:rsidRPr="00DD6269" w:rsidDel="00461AD7" w:rsidRDefault="00D27701">
      <w:pPr>
        <w:pStyle w:val="NormalWeb"/>
        <w:shd w:val="clear" w:color="auto" w:fill="FFFFFF"/>
        <w:spacing w:line="360" w:lineRule="auto"/>
        <w:ind w:firstLine="720"/>
        <w:rPr>
          <w:del w:id="828" w:author="Derenik Petrosyan" w:date="2024-04-14T23:05:00Z"/>
          <w:rFonts w:ascii="Sylfaen" w:hAnsi="Sylfaen" w:cs="Arial"/>
          <w:color w:val="000E2A"/>
          <w:lang w:val="hy"/>
        </w:rPr>
        <w:pPrChange w:id="829" w:author="Derenik Petrosyan" w:date="2024-04-16T14:16:00Z">
          <w:pPr>
            <w:pStyle w:val="NormalWeb"/>
            <w:shd w:val="clear" w:color="auto" w:fill="FFFFFF"/>
          </w:pPr>
        </w:pPrChange>
      </w:pPr>
      <w:del w:id="830" w:author="Derenik Petrosyan" w:date="2024-04-14T23:05:00Z"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3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IIoT-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3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ը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3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3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նաև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3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3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տեխնոլոգիաների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3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3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պատմություն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3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4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է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4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4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որոնք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4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4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փոխզիջումների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4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4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տարբեր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4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4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համակցություններ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4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5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են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5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5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ստեղծում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5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5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տիրույթի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5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5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էներգիայի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5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5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օգտագործման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5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6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և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6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6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արագության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6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6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վերաբերյալ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6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: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6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Ռադիոհաճախականության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6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6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նույնականացումը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6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7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մինչև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7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300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7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ֆուտ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7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7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կամ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7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7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ավելի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7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7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միջակայքերով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7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8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և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8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8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մոտ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8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8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դաշտային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8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8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հաղորդակցության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8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8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տեխնոլոգիաները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8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9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որոնք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9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9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պահանջում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9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9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են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9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9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սերտ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9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9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շփում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9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0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երկուսն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0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0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էլ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0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0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օգտակար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0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0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են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0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IIoT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0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կարգավորումներում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0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1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ընդ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1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1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որում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1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RFID-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1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ը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1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1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հաճախ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1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1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օգտագործվում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1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2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է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2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2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ակտիվներին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2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2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հետևելու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2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2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համար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2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2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իսկ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2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NFC-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3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ն՝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3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3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մուտքի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3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3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վերահսկման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3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3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վճարումների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3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3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կամ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3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4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տվյալների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4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4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փոխանակման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4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4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համար</w:delText>
        </w:r>
        <w:r w:rsidRPr="00DD6269" w:rsidDel="00461AD7">
          <w:rPr>
            <w:rFonts w:ascii="Sylfaen" w:hAnsi="Sylfaen" w:cs="Arial"/>
            <w:color w:val="000E2A"/>
            <w:lang w:val="hy"/>
            <w:rPrChange w:id="94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:</w:delText>
        </w:r>
      </w:del>
    </w:p>
    <w:p w14:paraId="791D2158" w14:textId="472E43D3" w:rsidR="00D27701" w:rsidRPr="00DD6269" w:rsidDel="00461AD7" w:rsidRDefault="00D27701">
      <w:pPr>
        <w:pStyle w:val="NormalWeb"/>
        <w:shd w:val="clear" w:color="auto" w:fill="FFFFFF"/>
        <w:spacing w:line="360" w:lineRule="auto"/>
        <w:ind w:firstLine="720"/>
        <w:rPr>
          <w:del w:id="946" w:author="Derenik Petrosyan" w:date="2024-04-14T23:05:00Z"/>
          <w:rFonts w:ascii="Sylfaen" w:hAnsi="Sylfaen" w:cs="Arial"/>
          <w:color w:val="000E2A"/>
          <w:lang w:val="hy"/>
        </w:rPr>
        <w:pPrChange w:id="947" w:author="Derenik Petrosyan" w:date="2024-04-16T14:16:00Z">
          <w:pPr>
            <w:pStyle w:val="NormalWeb"/>
            <w:shd w:val="clear" w:color="auto" w:fill="FFFFFF"/>
          </w:pPr>
        </w:pPrChange>
      </w:pPr>
      <w:del w:id="948" w:author="Derenik Petrosyan" w:date="2024-04-14T23:05:00Z">
        <w:r w:rsidRPr="00DD6269" w:rsidDel="00461AD7">
          <w:rPr>
            <w:rFonts w:ascii="Sylfaen" w:hAnsi="Sylfaen" w:cs="Arial"/>
            <w:color w:val="000E2A"/>
          </w:rPr>
          <w:delText>Այլ</w:delText>
        </w:r>
        <w:r w:rsidRPr="00DD6269" w:rsidDel="00461AD7">
          <w:rPr>
            <w:rFonts w:ascii="Sylfaen" w:hAnsi="Sylfaen" w:cs="Arial"/>
            <w:color w:val="000E2A"/>
            <w:lang w:val="hy"/>
            <w:rPrChange w:id="94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տեխնոլոգիաներ</w:delText>
        </w:r>
        <w:r w:rsidRPr="00DD6269" w:rsidDel="00461AD7">
          <w:rPr>
            <w:rFonts w:ascii="Sylfaen" w:hAnsi="Sylfaen" w:cs="Arial"/>
            <w:color w:val="000E2A"/>
            <w:lang w:val="hy"/>
            <w:rPrChange w:id="95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ինչպիսիք</w:delText>
        </w:r>
        <w:r w:rsidRPr="00DD6269" w:rsidDel="00461AD7">
          <w:rPr>
            <w:rFonts w:ascii="Sylfaen" w:hAnsi="Sylfaen" w:cs="Arial"/>
            <w:color w:val="000E2A"/>
            <w:lang w:val="hy"/>
            <w:rPrChange w:id="95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95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Long Range Wide Area Network-</w:delText>
        </w:r>
        <w:r w:rsidRPr="00DD6269" w:rsidDel="00461AD7">
          <w:rPr>
            <w:rFonts w:ascii="Sylfaen" w:hAnsi="Sylfaen" w:cs="Arial"/>
            <w:color w:val="000E2A"/>
          </w:rPr>
          <w:delText>ը</w:delText>
        </w:r>
        <w:r w:rsidRPr="00DD6269" w:rsidDel="00461AD7">
          <w:rPr>
            <w:rFonts w:ascii="Sylfaen" w:hAnsi="Sylfaen" w:cs="Arial"/>
            <w:color w:val="000E2A"/>
            <w:lang w:val="hy"/>
            <w:rPrChange w:id="95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ցածր</w:delText>
        </w:r>
        <w:r w:rsidRPr="00DD6269" w:rsidDel="00461AD7">
          <w:rPr>
            <w:rFonts w:ascii="Sylfaen" w:hAnsi="Sylfaen" w:cs="Arial"/>
            <w:color w:val="000E2A"/>
            <w:lang w:val="hy"/>
            <w:rPrChange w:id="95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էներգիայի</w:delText>
        </w:r>
        <w:r w:rsidRPr="00DD6269" w:rsidDel="00461AD7">
          <w:rPr>
            <w:rFonts w:ascii="Sylfaen" w:hAnsi="Sylfaen" w:cs="Arial"/>
            <w:color w:val="000E2A"/>
            <w:lang w:val="hy"/>
            <w:rPrChange w:id="95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լայն</w:delText>
        </w:r>
        <w:r w:rsidRPr="00DD6269" w:rsidDel="00461AD7">
          <w:rPr>
            <w:rFonts w:ascii="Sylfaen" w:hAnsi="Sylfaen" w:cs="Arial"/>
            <w:color w:val="000E2A"/>
            <w:lang w:val="hy"/>
            <w:rPrChange w:id="95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տարածության</w:delText>
        </w:r>
        <w:r w:rsidRPr="00DD6269" w:rsidDel="00461AD7">
          <w:rPr>
            <w:rFonts w:ascii="Sylfaen" w:hAnsi="Sylfaen" w:cs="Arial"/>
            <w:color w:val="000E2A"/>
            <w:lang w:val="hy"/>
            <w:rPrChange w:id="95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ցանցի</w:delText>
        </w:r>
        <w:r w:rsidRPr="00DD6269" w:rsidDel="00461AD7">
          <w:rPr>
            <w:rFonts w:ascii="Sylfaen" w:hAnsi="Sylfaen" w:cs="Arial"/>
            <w:color w:val="000E2A"/>
            <w:lang w:val="hy"/>
            <w:rPrChange w:id="95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տեսակը</w:delText>
        </w:r>
        <w:r w:rsidRPr="00DD6269" w:rsidDel="00461AD7">
          <w:rPr>
            <w:rFonts w:ascii="Sylfaen" w:hAnsi="Sylfaen" w:cs="Arial"/>
            <w:color w:val="000E2A"/>
            <w:lang w:val="hy"/>
            <w:rPrChange w:id="95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կամ</w:delText>
        </w:r>
        <w:r w:rsidRPr="00DD6269" w:rsidDel="00461AD7">
          <w:rPr>
            <w:rFonts w:ascii="Sylfaen" w:hAnsi="Sylfaen" w:cs="Arial"/>
            <w:color w:val="000E2A"/>
            <w:lang w:val="hy"/>
            <w:rPrChange w:id="96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Նեղաշերտ</w:delText>
        </w:r>
        <w:r w:rsidRPr="00DD6269" w:rsidDel="00461AD7">
          <w:rPr>
            <w:rFonts w:ascii="Sylfaen" w:hAnsi="Sylfaen" w:cs="Arial"/>
            <w:color w:val="000E2A"/>
            <w:lang w:val="hy"/>
            <w:rPrChange w:id="96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IoT-</w:delText>
        </w:r>
        <w:r w:rsidRPr="00DD6269" w:rsidDel="00461AD7">
          <w:rPr>
            <w:rFonts w:ascii="Sylfaen" w:hAnsi="Sylfaen" w:cs="Arial"/>
            <w:color w:val="000E2A"/>
          </w:rPr>
          <w:delText>ը՝</w:delText>
        </w:r>
        <w:r w:rsidRPr="00DD6269" w:rsidDel="00461AD7">
          <w:rPr>
            <w:rFonts w:ascii="Sylfaen" w:hAnsi="Sylfaen" w:cs="Arial"/>
            <w:color w:val="000E2A"/>
            <w:lang w:val="hy"/>
            <w:rPrChange w:id="96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4G-</w:delText>
        </w:r>
        <w:r w:rsidRPr="00DD6269" w:rsidDel="00461AD7">
          <w:rPr>
            <w:rFonts w:ascii="Sylfaen" w:hAnsi="Sylfaen" w:cs="Arial"/>
            <w:color w:val="000E2A"/>
          </w:rPr>
          <w:delText>ի</w:delText>
        </w:r>
        <w:r w:rsidRPr="00DD6269" w:rsidDel="00461AD7">
          <w:rPr>
            <w:rFonts w:ascii="Sylfaen" w:hAnsi="Sylfaen" w:cs="Arial"/>
            <w:color w:val="000E2A"/>
            <w:lang w:val="hy"/>
            <w:rPrChange w:id="96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տարբերակ</w:delText>
        </w:r>
        <w:r w:rsidRPr="00DD6269" w:rsidDel="00461AD7">
          <w:rPr>
            <w:rFonts w:ascii="Sylfaen" w:hAnsi="Sylfaen" w:cs="Arial"/>
            <w:color w:val="000E2A"/>
            <w:lang w:val="hy"/>
            <w:rPrChange w:id="96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IoT-</w:delText>
        </w:r>
        <w:r w:rsidRPr="00DD6269" w:rsidDel="00461AD7">
          <w:rPr>
            <w:rFonts w:ascii="Sylfaen" w:hAnsi="Sylfaen" w:cs="Arial"/>
            <w:color w:val="000E2A"/>
          </w:rPr>
          <w:delText>ի</w:delText>
        </w:r>
        <w:r w:rsidRPr="00DD6269" w:rsidDel="00461AD7">
          <w:rPr>
            <w:rFonts w:ascii="Sylfaen" w:hAnsi="Sylfaen" w:cs="Arial"/>
            <w:color w:val="000E2A"/>
            <w:lang w:val="hy"/>
            <w:rPrChange w:id="96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համար</w:delText>
        </w:r>
        <w:r w:rsidRPr="00DD6269" w:rsidDel="00461AD7">
          <w:rPr>
            <w:rFonts w:ascii="Sylfaen" w:hAnsi="Sylfaen" w:cs="Arial"/>
            <w:color w:val="000E2A"/>
            <w:lang w:val="hy"/>
            <w:rPrChange w:id="96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որտեղ</w:delText>
        </w:r>
        <w:r w:rsidRPr="00DD6269" w:rsidDel="00461AD7">
          <w:rPr>
            <w:rFonts w:ascii="Sylfaen" w:hAnsi="Sylfaen" w:cs="Arial"/>
            <w:color w:val="000E2A"/>
            <w:lang w:val="hy"/>
            <w:rPrChange w:id="96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ոչ</w:delText>
        </w:r>
        <w:r w:rsidRPr="00DD6269" w:rsidDel="00461AD7">
          <w:rPr>
            <w:rFonts w:ascii="Sylfaen" w:hAnsi="Sylfaen" w:cs="Arial"/>
            <w:color w:val="000E2A"/>
            <w:lang w:val="hy"/>
            <w:rPrChange w:id="96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շատ</w:delText>
        </w:r>
        <w:r w:rsidRPr="00DD6269" w:rsidDel="00461AD7">
          <w:rPr>
            <w:rFonts w:ascii="Sylfaen" w:hAnsi="Sylfaen" w:cs="Arial"/>
            <w:color w:val="000E2A"/>
            <w:lang w:val="hy"/>
            <w:rPrChange w:id="96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բարձր</w:delText>
        </w:r>
        <w:r w:rsidRPr="00DD6269" w:rsidDel="00461AD7">
          <w:rPr>
            <w:rFonts w:ascii="Sylfaen" w:hAnsi="Sylfaen" w:cs="Arial"/>
            <w:color w:val="000E2A"/>
            <w:lang w:val="hy"/>
            <w:rPrChange w:id="97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արագություններ</w:delText>
        </w:r>
        <w:r w:rsidRPr="00DD6269" w:rsidDel="00461AD7">
          <w:rPr>
            <w:rFonts w:ascii="Sylfaen" w:hAnsi="Sylfaen" w:cs="Arial"/>
            <w:color w:val="000E2A"/>
            <w:lang w:val="hy"/>
            <w:rPrChange w:id="97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97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անհրաժեշտ</w:delText>
        </w:r>
        <w:r w:rsidRPr="00DD6269" w:rsidDel="00461AD7">
          <w:rPr>
            <w:rFonts w:ascii="Sylfaen" w:hAnsi="Sylfaen" w:cs="Arial"/>
            <w:color w:val="000E2A"/>
            <w:lang w:val="hy"/>
            <w:rPrChange w:id="97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լուծում</w:delText>
        </w:r>
        <w:r w:rsidRPr="00DD6269" w:rsidDel="00461AD7">
          <w:rPr>
            <w:rFonts w:ascii="Sylfaen" w:hAnsi="Sylfaen" w:cs="Arial"/>
            <w:color w:val="000E2A"/>
            <w:lang w:val="hy"/>
            <w:rPrChange w:id="97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97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կոնկրետ</w:delText>
        </w:r>
        <w:r w:rsidRPr="00DD6269" w:rsidDel="00461AD7">
          <w:rPr>
            <w:rFonts w:ascii="Sylfaen" w:hAnsi="Sylfaen" w:cs="Arial"/>
            <w:color w:val="000E2A"/>
            <w:lang w:val="hy"/>
            <w:rPrChange w:id="97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խնդիրներ</w:delText>
        </w:r>
        <w:r w:rsidRPr="00DD6269" w:rsidDel="00461AD7">
          <w:rPr>
            <w:rFonts w:ascii="Sylfaen" w:hAnsi="Sylfaen" w:cs="Arial"/>
            <w:color w:val="000E2A"/>
            <w:lang w:val="hy"/>
            <w:rPrChange w:id="97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: </w:delText>
        </w:r>
        <w:r w:rsidRPr="00DD6269" w:rsidDel="00461AD7">
          <w:rPr>
            <w:rFonts w:ascii="Sylfaen" w:hAnsi="Sylfaen" w:cs="Arial"/>
            <w:color w:val="000E2A"/>
          </w:rPr>
          <w:delText>Կենտրոնացված</w:delText>
        </w:r>
        <w:r w:rsidRPr="00DD6269" w:rsidDel="00461AD7">
          <w:rPr>
            <w:rFonts w:ascii="Sylfaen" w:hAnsi="Sylfaen" w:cs="Arial"/>
            <w:color w:val="000E2A"/>
            <w:lang w:val="hy"/>
            <w:rPrChange w:id="97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խմբերը</w:delText>
        </w:r>
        <w:r w:rsidRPr="00DD6269" w:rsidDel="00461AD7">
          <w:rPr>
            <w:rFonts w:ascii="Sylfaen" w:hAnsi="Sylfaen" w:cs="Arial"/>
            <w:color w:val="000E2A"/>
            <w:lang w:val="hy"/>
            <w:rPrChange w:id="97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ինչպիսիք</w:delText>
        </w:r>
        <w:r w:rsidRPr="00DD6269" w:rsidDel="00461AD7">
          <w:rPr>
            <w:rFonts w:ascii="Sylfaen" w:hAnsi="Sylfaen" w:cs="Arial"/>
            <w:color w:val="000E2A"/>
            <w:lang w:val="hy"/>
            <w:rPrChange w:id="98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98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Wireless Smart Ubiquitous Networks Alliance-</w:delText>
        </w:r>
        <w:r w:rsidRPr="00DD6269" w:rsidDel="00461AD7">
          <w:rPr>
            <w:rFonts w:ascii="Sylfaen" w:hAnsi="Sylfaen" w:cs="Arial"/>
            <w:color w:val="000E2A"/>
          </w:rPr>
          <w:delText>ը</w:delText>
        </w:r>
        <w:r w:rsidRPr="00DD6269" w:rsidDel="00461AD7">
          <w:rPr>
            <w:rFonts w:ascii="Sylfaen" w:hAnsi="Sylfaen" w:cs="Arial"/>
            <w:color w:val="000E2A"/>
            <w:lang w:val="hy"/>
            <w:rPrChange w:id="98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ձգտում</w:delText>
        </w:r>
        <w:r w:rsidRPr="00DD6269" w:rsidDel="00461AD7">
          <w:rPr>
            <w:rFonts w:ascii="Sylfaen" w:hAnsi="Sylfaen" w:cs="Arial"/>
            <w:color w:val="000E2A"/>
            <w:lang w:val="hy"/>
            <w:rPrChange w:id="98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98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լուծել</w:delText>
        </w:r>
        <w:r w:rsidRPr="00DD6269" w:rsidDel="00461AD7">
          <w:rPr>
            <w:rFonts w:ascii="Sylfaen" w:hAnsi="Sylfaen" w:cs="Arial"/>
            <w:color w:val="000E2A"/>
            <w:lang w:val="hy"/>
            <w:rPrChange w:id="98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խելացի</w:delText>
        </w:r>
        <w:r w:rsidRPr="00DD6269" w:rsidDel="00461AD7">
          <w:rPr>
            <w:rFonts w:ascii="Sylfaen" w:hAnsi="Sylfaen" w:cs="Arial"/>
            <w:color w:val="000E2A"/>
            <w:lang w:val="hy"/>
            <w:rPrChange w:id="98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քաղաքների</w:delText>
        </w:r>
        <w:r w:rsidRPr="00DD6269" w:rsidDel="00461AD7">
          <w:rPr>
            <w:rFonts w:ascii="Sylfaen" w:hAnsi="Sylfaen" w:cs="Arial"/>
            <w:color w:val="000E2A"/>
            <w:lang w:val="hy"/>
            <w:rPrChange w:id="98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կամ</w:delText>
        </w:r>
        <w:r w:rsidRPr="00DD6269" w:rsidDel="00461AD7">
          <w:rPr>
            <w:rFonts w:ascii="Sylfaen" w:hAnsi="Sylfaen" w:cs="Arial"/>
            <w:color w:val="000E2A"/>
            <w:lang w:val="hy"/>
            <w:rPrChange w:id="98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IoT-</w:delText>
        </w:r>
        <w:r w:rsidRPr="00DD6269" w:rsidDel="00461AD7">
          <w:rPr>
            <w:rFonts w:ascii="Sylfaen" w:hAnsi="Sylfaen" w:cs="Arial"/>
            <w:color w:val="000E2A"/>
          </w:rPr>
          <w:delText>ի</w:delText>
        </w:r>
        <w:r w:rsidRPr="00DD6269" w:rsidDel="00461AD7">
          <w:rPr>
            <w:rFonts w:ascii="Sylfaen" w:hAnsi="Sylfaen" w:cs="Arial"/>
            <w:color w:val="000E2A"/>
            <w:lang w:val="hy"/>
            <w:rPrChange w:id="98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կոմունալ</w:delText>
        </w:r>
        <w:r w:rsidRPr="00DD6269" w:rsidDel="00461AD7">
          <w:rPr>
            <w:rFonts w:ascii="Sylfaen" w:hAnsi="Sylfaen" w:cs="Arial"/>
            <w:color w:val="000E2A"/>
            <w:lang w:val="hy"/>
            <w:rPrChange w:id="99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հավելվածների</w:delText>
        </w:r>
        <w:r w:rsidRPr="00DD6269" w:rsidDel="00461AD7">
          <w:rPr>
            <w:rFonts w:ascii="Sylfaen" w:hAnsi="Sylfaen" w:cs="Arial"/>
            <w:color w:val="000E2A"/>
            <w:lang w:val="hy"/>
            <w:rPrChange w:id="99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հետ</w:delText>
        </w:r>
        <w:r w:rsidRPr="00DD6269" w:rsidDel="00461AD7">
          <w:rPr>
            <w:rFonts w:ascii="Sylfaen" w:hAnsi="Sylfaen" w:cs="Arial"/>
            <w:color w:val="000E2A"/>
            <w:lang w:val="hy"/>
            <w:rPrChange w:id="99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կապված</w:delText>
        </w:r>
        <w:r w:rsidRPr="00DD6269" w:rsidDel="00461AD7">
          <w:rPr>
            <w:rFonts w:ascii="Sylfaen" w:hAnsi="Sylfaen" w:cs="Arial"/>
            <w:color w:val="000E2A"/>
            <w:lang w:val="hy"/>
            <w:rPrChange w:id="99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կոնկրետ</w:delText>
        </w:r>
        <w:r w:rsidRPr="00DD6269" w:rsidDel="00461AD7">
          <w:rPr>
            <w:rFonts w:ascii="Sylfaen" w:hAnsi="Sylfaen" w:cs="Arial"/>
            <w:color w:val="000E2A"/>
            <w:lang w:val="hy"/>
            <w:rPrChange w:id="99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խնդիրներ</w:delText>
        </w:r>
        <w:r w:rsidRPr="00DD6269" w:rsidDel="00461AD7">
          <w:rPr>
            <w:rFonts w:ascii="Sylfaen" w:hAnsi="Sylfaen" w:cs="Arial"/>
            <w:color w:val="000E2A"/>
            <w:lang w:val="hy"/>
            <w:rPrChange w:id="99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:</w:delText>
        </w:r>
      </w:del>
    </w:p>
    <w:p w14:paraId="61C2AA52" w14:textId="77777777" w:rsidR="00E4298E" w:rsidRPr="00DD6269" w:rsidRDefault="00E4298E">
      <w:pPr>
        <w:spacing w:line="360" w:lineRule="auto"/>
        <w:ind w:firstLine="720"/>
        <w:jc w:val="both"/>
        <w:rPr>
          <w:rFonts w:ascii="Sylfaen" w:eastAsia="Arial" w:hAnsi="Sylfaen" w:cs="Arial"/>
          <w:sz w:val="24"/>
          <w:szCs w:val="24"/>
        </w:rPr>
        <w:pPrChange w:id="996" w:author="Derenik Petrosyan" w:date="2024-04-16T14:16:00Z">
          <w:pPr>
            <w:spacing w:line="360" w:lineRule="auto"/>
            <w:jc w:val="both"/>
          </w:pPr>
        </w:pPrChange>
      </w:pPr>
    </w:p>
    <w:bookmarkStart w:id="997" w:name="_Toc165229602"/>
    <w:p w14:paraId="040CF8AA" w14:textId="77777777" w:rsidR="00E4298E" w:rsidRPr="00DC2830" w:rsidRDefault="00285977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998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33"/>
          <w:id w:val="20423047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2.3 Հիմնական հասկացություններ և մարտահրավերներ 5G-IIoT ինտեգրման մեջ</w:t>
          </w:r>
        </w:sdtContent>
      </w:sdt>
      <w:bookmarkEnd w:id="997"/>
    </w:p>
    <w:p w14:paraId="00AC4251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sdt>
      <w:sdtPr>
        <w:rPr>
          <w:rFonts w:ascii="Sylfaen" w:hAnsi="Sylfaen"/>
          <w:sz w:val="24"/>
          <w:szCs w:val="24"/>
        </w:rPr>
        <w:tag w:val="goog_rdk_34"/>
        <w:id w:val="-546755665"/>
      </w:sdtPr>
      <w:sdtEndPr/>
      <w:sdtContent>
        <w:p w14:paraId="6CAD2899" w14:textId="77777777" w:rsidR="00296C59" w:rsidRPr="00444B6D" w:rsidDel="00444B6D" w:rsidRDefault="00296C59" w:rsidP="00F26AD1">
          <w:pPr>
            <w:spacing w:line="360" w:lineRule="auto"/>
            <w:jc w:val="both"/>
            <w:rPr>
              <w:del w:id="999" w:author="Derenik Petrosyan" w:date="2024-04-15T12:21:00Z"/>
              <w:rFonts w:ascii="Sylfaen" w:eastAsia="Tahoma" w:hAnsi="Sylfaen" w:cs="Tahoma"/>
              <w:b/>
              <w:bCs/>
              <w:sz w:val="24"/>
              <w:szCs w:val="24"/>
              <w:rPrChange w:id="1000" w:author="Derenik Petrosyan" w:date="2024-04-15T12:22:00Z">
                <w:rPr>
                  <w:del w:id="1001" w:author="Derenik Petrosyan" w:date="2024-04-15T12:21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444B6D">
            <w:rPr>
              <w:rFonts w:ascii="Sylfaen" w:eastAsia="Tahoma" w:hAnsi="Sylfaen" w:cs="Tahoma"/>
              <w:b/>
              <w:bCs/>
              <w:sz w:val="24"/>
              <w:szCs w:val="24"/>
              <w:rPrChange w:id="1002" w:author="Derenik Petrosyan" w:date="2024-04-15T12:2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Հիմնական հասկացությունները 5G-IIoT ինտեգրման մեջ</w:t>
          </w:r>
        </w:p>
        <w:p w14:paraId="49FB6AB2" w14:textId="77777777" w:rsidR="00296C59" w:rsidRPr="00444B6D" w:rsidRDefault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4D3904E8" w14:textId="7584B188" w:rsidR="00296C59" w:rsidRPr="00444B6D" w:rsidDel="00365502" w:rsidRDefault="00296C59">
          <w:pPr>
            <w:spacing w:line="360" w:lineRule="auto"/>
            <w:jc w:val="both"/>
            <w:rPr>
              <w:del w:id="1003" w:author="Derenik Petrosyan" w:date="2024-04-15T12:14:00Z"/>
              <w:rFonts w:ascii="Sylfaen" w:eastAsia="Tahoma" w:hAnsi="Sylfaen" w:cs="Tahoma"/>
              <w:b/>
              <w:bCs/>
              <w:sz w:val="24"/>
              <w:szCs w:val="24"/>
              <w:rPrChange w:id="1004" w:author="Derenik Petrosyan" w:date="2024-04-15T12:22:00Z">
                <w:rPr>
                  <w:del w:id="1005" w:author="Derenik Petrosyan" w:date="2024-04-15T12:14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444B6D">
            <w:rPr>
              <w:rFonts w:ascii="Sylfaen" w:eastAsia="Tahoma" w:hAnsi="Sylfaen" w:cs="Tahoma"/>
              <w:b/>
              <w:bCs/>
              <w:sz w:val="24"/>
              <w:szCs w:val="24"/>
              <w:rPrChange w:id="1006" w:author="Derenik Petrosyan" w:date="2024-04-15T12:2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 xml:space="preserve">1. </w:t>
          </w:r>
          <w:del w:id="1007" w:author="Derenik Petrosyan" w:date="2024-04-15T12:19:00Z">
            <w:r w:rsidRPr="00444B6D" w:rsidDel="00111CDA">
              <w:rPr>
                <w:rFonts w:ascii="Sylfaen" w:eastAsia="Tahoma" w:hAnsi="Sylfaen" w:cs="Tahoma"/>
                <w:b/>
                <w:bCs/>
                <w:sz w:val="24"/>
                <w:szCs w:val="24"/>
                <w:rPrChange w:id="1008" w:author="Derenik Petrosyan" w:date="2024-04-15T12:22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Ultra-Reliable Low-Latency Communication</w:delText>
            </w:r>
          </w:del>
          <w:ins w:id="1009" w:author="Derenik Petrosyan" w:date="2024-04-15T12:19:00Z">
            <w:r w:rsidR="00111CDA" w:rsidRPr="00444B6D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  <w:rPrChange w:id="1010" w:author="Derenik Petrosyan" w:date="2024-04-15T12:22:00Z">
                  <w:rPr>
                    <w:rFonts w:ascii="Sylfaen" w:eastAsia="Tahoma" w:hAnsi="Sylfaen" w:cs="Tahoma"/>
                    <w:sz w:val="24"/>
                    <w:szCs w:val="24"/>
                    <w:lang w:val="hy-AM"/>
                  </w:rPr>
                </w:rPrChange>
              </w:rPr>
              <w:t>Գերհուսալի ցածր հապաղումներո</w:t>
            </w:r>
            <w:r w:rsidR="00061961" w:rsidRPr="00444B6D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  <w:rPrChange w:id="1011" w:author="Derenik Petrosyan" w:date="2024-04-15T12:22:00Z">
                  <w:rPr>
                    <w:rFonts w:ascii="Sylfaen" w:eastAsia="Tahoma" w:hAnsi="Sylfaen" w:cs="Tahoma"/>
                    <w:sz w:val="24"/>
                    <w:szCs w:val="24"/>
                    <w:lang w:val="hy-AM"/>
                  </w:rPr>
                </w:rPrChange>
              </w:rPr>
              <w:t xml:space="preserve">վ </w:t>
            </w:r>
          </w:ins>
          <w:ins w:id="1012" w:author="Derenik Petrosyan" w:date="2024-04-15T12:20:00Z">
            <w:r w:rsidR="00061961" w:rsidRPr="00444B6D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  <w:rPrChange w:id="1013" w:author="Derenik Petrosyan" w:date="2024-04-15T12:22:00Z">
                  <w:rPr>
                    <w:rFonts w:ascii="Sylfaen" w:eastAsia="Tahoma" w:hAnsi="Sylfaen" w:cs="Tahoma"/>
                    <w:sz w:val="24"/>
                    <w:szCs w:val="24"/>
                    <w:lang w:val="hy-AM"/>
                  </w:rPr>
                </w:rPrChange>
              </w:rPr>
              <w:t>հաղորդակցություն</w:t>
            </w:r>
          </w:ins>
          <w:r w:rsidRPr="00444B6D">
            <w:rPr>
              <w:rFonts w:ascii="Sylfaen" w:eastAsia="Tahoma" w:hAnsi="Sylfaen" w:cs="Tahoma"/>
              <w:b/>
              <w:bCs/>
              <w:sz w:val="24"/>
              <w:szCs w:val="24"/>
              <w:rPrChange w:id="1014" w:author="Derenik Petrosyan" w:date="2024-04-15T12:2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 xml:space="preserve"> </w:t>
          </w:r>
          <w:commentRangeStart w:id="1015"/>
          <w:r w:rsidRPr="00444B6D">
            <w:rPr>
              <w:rFonts w:ascii="Sylfaen" w:eastAsia="Tahoma" w:hAnsi="Sylfaen" w:cs="Tahoma"/>
              <w:b/>
              <w:bCs/>
              <w:sz w:val="24"/>
              <w:szCs w:val="24"/>
              <w:rPrChange w:id="1016" w:author="Derenik Petrosyan" w:date="2024-04-15T12:2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(URLLC</w:t>
          </w:r>
          <w:commentRangeEnd w:id="1015"/>
          <w:r w:rsidR="00111CDA" w:rsidRPr="00444B6D">
            <w:rPr>
              <w:rStyle w:val="CommentReference"/>
              <w:rFonts w:ascii="Sylfaen" w:hAnsi="Sylfaen"/>
              <w:b/>
              <w:bCs/>
              <w:sz w:val="24"/>
              <w:szCs w:val="24"/>
              <w:rPrChange w:id="1017" w:author="Derenik Petrosyan" w:date="2024-04-15T12:22:00Z">
                <w:rPr>
                  <w:rStyle w:val="CommentReference"/>
                </w:rPr>
              </w:rPrChange>
            </w:rPr>
            <w:commentReference w:id="1015"/>
          </w:r>
          <w:r w:rsidRPr="00444B6D">
            <w:rPr>
              <w:rFonts w:ascii="Sylfaen" w:eastAsia="Tahoma" w:hAnsi="Sylfaen" w:cs="Tahoma"/>
              <w:b/>
              <w:bCs/>
              <w:sz w:val="24"/>
              <w:szCs w:val="24"/>
              <w:rPrChange w:id="1018" w:author="Derenik Petrosyan" w:date="2024-04-15T12:2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):</w:t>
          </w:r>
        </w:p>
        <w:p w14:paraId="1F7E14BF" w14:textId="77777777" w:rsidR="00296C59" w:rsidRPr="00444B6D" w:rsidRDefault="00296C59">
          <w:pPr>
            <w:spacing w:line="360" w:lineRule="auto"/>
            <w:jc w:val="both"/>
            <w:rPr>
              <w:rFonts w:ascii="Sylfaen" w:eastAsia="Tahoma" w:hAnsi="Sylfaen" w:cs="Tahoma"/>
              <w:b/>
              <w:bCs/>
              <w:sz w:val="24"/>
              <w:szCs w:val="24"/>
              <w:rPrChange w:id="1019" w:author="Derenik Petrosyan" w:date="2024-04-15T12:2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</w:p>
        <w:p w14:paraId="42EE9C68" w14:textId="06343022" w:rsidR="00296C59" w:rsidRDefault="0004242C">
          <w:pPr>
            <w:spacing w:line="360" w:lineRule="auto"/>
            <w:ind w:firstLine="720"/>
            <w:jc w:val="both"/>
            <w:rPr>
              <w:rFonts w:ascii="Sylfaen" w:eastAsia="Tahoma" w:hAnsi="Sylfaen" w:cs="Tahoma"/>
              <w:sz w:val="24"/>
              <w:szCs w:val="24"/>
            </w:rPr>
          </w:pPr>
          <w:r>
            <w:rPr>
              <w:noProof/>
            </w:rPr>
            <w:lastRenderedPageBreak/>
            <w:drawing>
              <wp:anchor distT="0" distB="0" distL="114300" distR="114300" simplePos="0" relativeHeight="251663360" behindDoc="0" locked="0" layoutInCell="1" allowOverlap="1" wp14:anchorId="0B2A31AE" wp14:editId="7486445A">
                <wp:simplePos x="0" y="0"/>
                <wp:positionH relativeFrom="column">
                  <wp:posOffset>1167765</wp:posOffset>
                </wp:positionH>
                <wp:positionV relativeFrom="paragraph">
                  <wp:posOffset>1605915</wp:posOffset>
                </wp:positionV>
                <wp:extent cx="3482340" cy="2311400"/>
                <wp:effectExtent l="0" t="0" r="3810" b="0"/>
                <wp:wrapTopAndBottom/>
                <wp:docPr id="5" name="Picture 5" descr="An Overview of Autonomous Vehicles - More Than Shippi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9" descr="An Overview of Autonomous Vehicles - More Than Shippi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482340" cy="2311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296C59" w:rsidRPr="00444B6D">
            <w:rPr>
              <w:rFonts w:ascii="Sylfaen" w:eastAsia="Tahoma" w:hAnsi="Sylfaen" w:cs="Tahoma"/>
              <w:sz w:val="24"/>
              <w:szCs w:val="24"/>
            </w:rPr>
            <w:t>URLLC-ը 5G ցանցերի հիմնական հատկանիշն է, որը թույլ է տալիս չափազանց ցածր ուշացում և բարձր հուսալիություն հաղորդակցություն, որը կարևոր է արդյունաբերական միջավայրերում իրական ժամանակում կիրառելու համար, ինչպիսիք են արդյունաբերական ավտոմատացումը, հեռակառավարումը և գործընթացի մոնիտորինգը:</w:t>
          </w:r>
        </w:p>
        <w:p w14:paraId="4A91D2C5" w14:textId="05A42BE2" w:rsidR="0004242C" w:rsidRPr="00444B6D" w:rsidRDefault="0004242C" w:rsidP="0004242C">
          <w:pPr>
            <w:spacing w:line="360" w:lineRule="auto"/>
            <w:ind w:firstLine="720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56F32463" w14:textId="1A6CA7EC" w:rsidR="00296C59" w:rsidRPr="00444B6D" w:rsidDel="00444B6D" w:rsidRDefault="00296C59" w:rsidP="00F26AD1">
          <w:pPr>
            <w:spacing w:line="360" w:lineRule="auto"/>
            <w:jc w:val="both"/>
            <w:rPr>
              <w:del w:id="1020" w:author="Derenik Petrosyan" w:date="2024-04-15T12:21:00Z"/>
              <w:rFonts w:ascii="Sylfaen" w:eastAsia="Tahoma" w:hAnsi="Sylfaen" w:cs="Tahoma"/>
              <w:b/>
              <w:bCs/>
              <w:sz w:val="24"/>
              <w:szCs w:val="24"/>
              <w:rPrChange w:id="1021" w:author="Derenik Petrosyan" w:date="2024-04-15T12:22:00Z">
                <w:rPr>
                  <w:del w:id="1022" w:author="Derenik Petrosyan" w:date="2024-04-15T12:21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444B6D">
            <w:rPr>
              <w:rFonts w:ascii="Sylfaen" w:eastAsia="Tahoma" w:hAnsi="Sylfaen" w:cs="Tahoma"/>
              <w:b/>
              <w:bCs/>
              <w:sz w:val="24"/>
              <w:szCs w:val="24"/>
              <w:rPrChange w:id="1023" w:author="Derenik Petrosyan" w:date="2024-04-15T12:2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2</w:t>
          </w:r>
          <w:r w:rsidRPr="005A04D2">
            <w:rPr>
              <w:rFonts w:ascii="Sylfaen" w:eastAsia="Tahoma" w:hAnsi="Sylfaen" w:cs="Tahoma"/>
              <w:b/>
              <w:bCs/>
              <w:color w:val="000000" w:themeColor="text1"/>
              <w:sz w:val="24"/>
              <w:szCs w:val="24"/>
              <w:rPrChange w:id="1024" w:author="Derenik Petrosyan" w:date="2024-04-16T13:0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</w:t>
          </w:r>
          <w:del w:id="1025" w:author="Derenik Petrosyan" w:date="2024-04-16T13:00:00Z">
            <w:r w:rsidRPr="005A04D2" w:rsidDel="005A04D2">
              <w:rPr>
                <w:rFonts w:ascii="Sylfaen" w:eastAsia="Tahoma" w:hAnsi="Sylfaen" w:cs="Tahoma"/>
                <w:b/>
                <w:bCs/>
                <w:color w:val="000000" w:themeColor="text1"/>
                <w:sz w:val="24"/>
                <w:szCs w:val="24"/>
                <w:rPrChange w:id="1026" w:author="Derenik Petrosyan" w:date="2024-04-16T13:00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 xml:space="preserve"> </w:delText>
            </w:r>
          </w:del>
          <w:del w:id="1027" w:author="Derenik Petrosyan" w:date="2024-04-15T12:20:00Z">
            <w:r w:rsidRPr="005A04D2" w:rsidDel="00061961">
              <w:rPr>
                <w:rFonts w:ascii="Sylfaen" w:eastAsia="Tahoma" w:hAnsi="Sylfaen" w:cs="Tahoma"/>
                <w:b/>
                <w:bCs/>
                <w:color w:val="000000" w:themeColor="text1"/>
                <w:sz w:val="24"/>
                <w:szCs w:val="24"/>
                <w:rPrChange w:id="1028" w:author="Derenik Petrosyan" w:date="2024-04-16T13:00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Massive Machine-Type Communication</w:delText>
            </w:r>
          </w:del>
          <w:ins w:id="1029" w:author="Derenik Petrosyan" w:date="2024-04-16T13:00:00Z">
            <w:r w:rsidR="005A04D2" w:rsidRPr="005A04D2">
              <w:rPr>
                <w:rFonts w:ascii="Sylfaen" w:eastAsia="Tahoma" w:hAnsi="Sylfaen" w:cs="Tahoma"/>
                <w:b/>
                <w:bCs/>
                <w:color w:val="000000" w:themeColor="text1"/>
                <w:sz w:val="24"/>
                <w:szCs w:val="24"/>
                <w:rPrChange w:id="1030" w:author="Derenik Petrosyan" w:date="2024-04-16T13:00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t xml:space="preserve"> </w:t>
            </w:r>
            <w:r w:rsidR="005A04D2" w:rsidRPr="005A04D2">
              <w:rPr>
                <w:rFonts w:ascii="Sylfaen" w:eastAsia="Tahoma" w:hAnsi="Sylfaen" w:cs="Tahoma"/>
                <w:b/>
                <w:bCs/>
                <w:color w:val="000000" w:themeColor="text1"/>
                <w:sz w:val="24"/>
                <w:szCs w:val="24"/>
                <w:lang w:val="hy-AM"/>
                <w:rPrChange w:id="1031" w:author="Derenik Petrosyan" w:date="2024-04-16T13:00:00Z">
                  <w:rPr>
                    <w:rFonts w:ascii="Sylfaen" w:eastAsia="Tahoma" w:hAnsi="Sylfaen" w:cs="Tahoma"/>
                    <w:sz w:val="24"/>
                    <w:szCs w:val="24"/>
                    <w:lang w:val="hy-AM"/>
                  </w:rPr>
                </w:rPrChange>
              </w:rPr>
              <w:t>Զ</w:t>
            </w:r>
            <w:r w:rsidR="005A04D2" w:rsidRPr="005A04D2">
              <w:rPr>
                <w:rFonts w:ascii="Sylfaen" w:eastAsia="Tahoma" w:hAnsi="Sylfaen" w:cs="Tahoma"/>
                <w:b/>
                <w:bCs/>
                <w:color w:val="000000" w:themeColor="text1"/>
                <w:sz w:val="24"/>
                <w:szCs w:val="24"/>
                <w:rPrChange w:id="1032" w:author="Derenik Petrosyan" w:date="2024-04-16T13:00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t>անգվածային մեքենայական տիպի հաղորդակցություն</w:t>
            </w:r>
            <w:r w:rsidR="005A04D2">
              <w:rPr>
                <w:rFonts w:ascii="Sylfaen" w:eastAsia="Tahoma" w:hAnsi="Sylfaen" w:cs="Tahoma"/>
                <w:b/>
                <w:bCs/>
                <w:color w:val="000000" w:themeColor="text1"/>
                <w:sz w:val="24"/>
                <w:szCs w:val="24"/>
                <w:lang w:val="hy-AM"/>
              </w:rPr>
              <w:t xml:space="preserve"> </w:t>
            </w:r>
          </w:ins>
          <w:del w:id="1033" w:author="Derenik Petrosyan" w:date="2024-04-16T13:00:00Z">
            <w:r w:rsidRPr="00444B6D" w:rsidDel="005A04D2">
              <w:rPr>
                <w:rFonts w:ascii="Sylfaen" w:eastAsia="Tahoma" w:hAnsi="Sylfaen" w:cs="Tahoma"/>
                <w:b/>
                <w:bCs/>
                <w:sz w:val="24"/>
                <w:szCs w:val="24"/>
                <w:rPrChange w:id="1034" w:author="Derenik Petrosyan" w:date="2024-04-15T12:22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 xml:space="preserve"> </w:delText>
            </w:r>
          </w:del>
          <w:commentRangeStart w:id="1035"/>
          <w:r w:rsidRPr="00444B6D">
            <w:rPr>
              <w:rFonts w:ascii="Sylfaen" w:eastAsia="Tahoma" w:hAnsi="Sylfaen" w:cs="Tahoma"/>
              <w:b/>
              <w:bCs/>
              <w:sz w:val="24"/>
              <w:szCs w:val="24"/>
              <w:rPrChange w:id="1036" w:author="Derenik Petrosyan" w:date="2024-04-15T12:2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(mMTC</w:t>
          </w:r>
          <w:commentRangeEnd w:id="1035"/>
          <w:r w:rsidR="00061961" w:rsidRPr="00444B6D">
            <w:rPr>
              <w:rStyle w:val="CommentReference"/>
              <w:rFonts w:ascii="Sylfaen" w:hAnsi="Sylfaen"/>
              <w:b/>
              <w:bCs/>
              <w:sz w:val="24"/>
              <w:szCs w:val="24"/>
              <w:rPrChange w:id="1037" w:author="Derenik Petrosyan" w:date="2024-04-15T12:22:00Z">
                <w:rPr>
                  <w:rStyle w:val="CommentReference"/>
                </w:rPr>
              </w:rPrChange>
            </w:rPr>
            <w:commentReference w:id="1035"/>
          </w:r>
          <w:r w:rsidRPr="00444B6D">
            <w:rPr>
              <w:rFonts w:ascii="Sylfaen" w:eastAsia="Tahoma" w:hAnsi="Sylfaen" w:cs="Tahoma"/>
              <w:b/>
              <w:bCs/>
              <w:sz w:val="24"/>
              <w:szCs w:val="24"/>
              <w:rPrChange w:id="1038" w:author="Derenik Petrosyan" w:date="2024-04-15T12:2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):</w:t>
          </w:r>
        </w:p>
        <w:p w14:paraId="48C7C54D" w14:textId="77777777" w:rsidR="00296C59" w:rsidRPr="00444B6D" w:rsidDel="00444B6D" w:rsidRDefault="00296C59" w:rsidP="00F26AD1">
          <w:pPr>
            <w:spacing w:line="360" w:lineRule="auto"/>
            <w:jc w:val="both"/>
            <w:rPr>
              <w:del w:id="1039" w:author="Derenik Petrosyan" w:date="2024-04-15T12:21:00Z"/>
              <w:rFonts w:ascii="Sylfaen" w:eastAsia="Tahoma" w:hAnsi="Sylfaen" w:cs="Tahoma"/>
              <w:b/>
              <w:bCs/>
              <w:sz w:val="24"/>
              <w:szCs w:val="24"/>
              <w:rPrChange w:id="1040" w:author="Derenik Petrosyan" w:date="2024-04-15T12:22:00Z">
                <w:rPr>
                  <w:del w:id="1041" w:author="Derenik Petrosyan" w:date="2024-04-15T12:21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</w:p>
        <w:p w14:paraId="4416D1D7" w14:textId="77777777" w:rsidR="00444B6D" w:rsidRPr="00444B6D" w:rsidRDefault="00444B6D">
          <w:pPr>
            <w:spacing w:line="360" w:lineRule="auto"/>
            <w:jc w:val="both"/>
            <w:rPr>
              <w:ins w:id="1042" w:author="Derenik Petrosyan" w:date="2024-04-15T12:21:00Z"/>
              <w:rFonts w:ascii="Sylfaen" w:eastAsia="Tahoma" w:hAnsi="Sylfaen" w:cs="Tahoma"/>
              <w:sz w:val="24"/>
              <w:szCs w:val="24"/>
            </w:rPr>
            <w:pPrChange w:id="1043" w:author="Derenik Petrosyan" w:date="2024-04-16T14:15:00Z">
              <w:pPr>
                <w:spacing w:line="360" w:lineRule="auto"/>
                <w:ind w:firstLine="720"/>
                <w:jc w:val="both"/>
              </w:pPr>
            </w:pPrChange>
          </w:pPr>
        </w:p>
        <w:p w14:paraId="32E904EC" w14:textId="0DAA8AE5" w:rsidR="00296C59" w:rsidRDefault="00296C59" w:rsidP="00F26AD1">
          <w:pPr>
            <w:spacing w:line="360" w:lineRule="auto"/>
            <w:ind w:firstLine="720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44B6D">
            <w:rPr>
              <w:rFonts w:ascii="Sylfaen" w:eastAsia="Tahoma" w:hAnsi="Sylfaen" w:cs="Tahoma"/>
              <w:sz w:val="24"/>
              <w:szCs w:val="24"/>
            </w:rPr>
            <w:t>mMTC-ն թույլ է տալիս 5G ցանցերին աջակցել մեծ թվով միացված սարքերի, ինչը հնարավորություն է տալիս տեղակայել սենսորների, ակտուատորների և արդյունաբերական սարքավորումների խիտ ցանցերը IIoT հավելվածներում: Սա հեշտացնում է իրական ժամանակի մոնիտորինգը, տվյալների հավաքագրումը և արդյունաբերական գործընթացների և ակտիվների վերահսկումը:</w:t>
          </w:r>
        </w:p>
        <w:p w14:paraId="629F34C0" w14:textId="798F1531" w:rsidR="001A71D7" w:rsidRDefault="001A71D7" w:rsidP="001A71D7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commentRangeStart w:id="1044"/>
          <w:r>
            <w:rPr>
              <w:noProof/>
            </w:rPr>
            <w:lastRenderedPageBreak/>
            <w:drawing>
              <wp:anchor distT="0" distB="0" distL="114300" distR="114300" simplePos="0" relativeHeight="251664384" behindDoc="0" locked="0" layoutInCell="1" allowOverlap="1" wp14:anchorId="5DDBD520" wp14:editId="5A8CBA81">
                <wp:simplePos x="0" y="0"/>
                <wp:positionH relativeFrom="column">
                  <wp:posOffset>-3810</wp:posOffset>
                </wp:positionH>
                <wp:positionV relativeFrom="paragraph">
                  <wp:posOffset>3810</wp:posOffset>
                </wp:positionV>
                <wp:extent cx="5939790" cy="2613660"/>
                <wp:effectExtent l="0" t="0" r="3810" b="0"/>
                <wp:wrapTopAndBottom/>
                <wp:docPr id="8" name="Picture 8" descr="Massive Machine Type Communications (mMTC) provides efficient connectivity for the deployment of a massive number of geographically spread devices (e.g., sensors and smart devices). Three access types are planned for mMTC: direct network access (MTC-D), access via an aggregation node (MTC-A), and short-range D2D access (MTC-M)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8" descr="Massive Machine Type Communications (mMTC) provides efficient connectivity for the deployment of a massive number of geographically spread devices (e.g., sensors and smart devices). Three access types are planned for mMTC: direct network access (MTC-D), access via an aggregation node (MTC-A), and short-range D2D access (MTC-M).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939790" cy="2613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commentRangeEnd w:id="1044"/>
          <w:r w:rsidR="00C86A8C">
            <w:rPr>
              <w:rStyle w:val="CommentReference"/>
            </w:rPr>
            <w:commentReference w:id="1044"/>
          </w:r>
        </w:p>
        <w:p w14:paraId="75FC7244" w14:textId="7312CD5A" w:rsidR="0004242C" w:rsidRDefault="0004242C" w:rsidP="00F26AD1">
          <w:pPr>
            <w:spacing w:line="360" w:lineRule="auto"/>
            <w:ind w:firstLine="720"/>
            <w:jc w:val="both"/>
            <w:rPr>
              <w:ins w:id="1045" w:author="Derenik Petrosyan" w:date="2024-04-16T13:46:00Z"/>
              <w:rFonts w:ascii="Sylfaen" w:eastAsia="Tahoma" w:hAnsi="Sylfaen" w:cs="Tahoma"/>
              <w:sz w:val="24"/>
              <w:szCs w:val="24"/>
            </w:rPr>
          </w:pPr>
        </w:p>
        <w:p w14:paraId="2F4F8DBE" w14:textId="7FE3410C" w:rsidR="00567C51" w:rsidRDefault="000B7D7B" w:rsidP="000B7D7B">
          <w:pPr>
            <w:spacing w:line="360" w:lineRule="auto"/>
            <w:jc w:val="both"/>
            <w:rPr>
              <w:ins w:id="1046" w:author="Derenik Petrosyan" w:date="2024-04-21T11:11:00Z"/>
              <w:rFonts w:ascii="Sylfaen" w:eastAsia="Tahoma" w:hAnsi="Sylfaen" w:cs="Times New Roman"/>
              <w:b/>
              <w:bCs/>
              <w:sz w:val="24"/>
              <w:szCs w:val="24"/>
            </w:rPr>
          </w:pPr>
          <w:ins w:id="1047" w:author="Derenik Petrosyan" w:date="2024-04-21T11:10:00Z">
            <w:r w:rsidRPr="000B7D7B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  <w:rPrChange w:id="1048" w:author="Derenik Petrosyan" w:date="2024-04-21T11:11:00Z">
                  <w:rPr>
                    <w:rFonts w:ascii="Sylfaen" w:eastAsia="Tahoma" w:hAnsi="Sylfaen" w:cs="Tahoma"/>
                    <w:sz w:val="24"/>
                    <w:szCs w:val="24"/>
                    <w:lang w:val="hy-AM"/>
                  </w:rPr>
                </w:rPrChange>
              </w:rPr>
              <w:t>3</w:t>
            </w:r>
            <w:r w:rsidRPr="000B7D7B">
              <w:rPr>
                <w:rFonts w:ascii="Times New Roman" w:eastAsia="Tahoma" w:hAnsi="Times New Roman" w:cs="Times New Roman"/>
                <w:b/>
                <w:bCs/>
                <w:sz w:val="24"/>
                <w:szCs w:val="24"/>
                <w:lang w:val="hy-AM"/>
                <w:rPrChange w:id="1049" w:author="Derenik Petrosyan" w:date="2024-04-21T11:11:00Z">
                  <w:rPr>
                    <w:rFonts w:ascii="Times New Roman" w:eastAsia="Tahoma" w:hAnsi="Times New Roman" w:cs="Times New Roman"/>
                    <w:sz w:val="24"/>
                    <w:szCs w:val="24"/>
                    <w:lang w:val="hy-AM"/>
                  </w:rPr>
                </w:rPrChange>
              </w:rPr>
              <w:t>․</w:t>
            </w:r>
            <w:r w:rsidRPr="000B7D7B">
              <w:rPr>
                <w:rFonts w:ascii="Sylfaen" w:hAnsi="Sylfaen"/>
                <w:b/>
                <w:bCs/>
                <w:rPrChange w:id="1050" w:author="Derenik Petrosyan" w:date="2024-04-21T11:11:00Z">
                  <w:rPr/>
                </w:rPrChange>
              </w:rPr>
              <w:t xml:space="preserve"> </w:t>
            </w:r>
            <w:commentRangeStart w:id="1051"/>
            <w:r w:rsidRPr="000B7D7B">
              <w:rPr>
                <w:rFonts w:ascii="Sylfaen" w:eastAsia="Tahoma" w:hAnsi="Sylfaen" w:cs="Times New Roman"/>
                <w:b/>
                <w:bCs/>
                <w:sz w:val="24"/>
                <w:szCs w:val="24"/>
                <w:lang w:val="hy-AM"/>
                <w:rPrChange w:id="1052" w:author="Derenik Petrosyan" w:date="2024-04-21T11:11:00Z">
                  <w:rPr>
                    <w:rFonts w:ascii="Times New Roman" w:eastAsia="Tahoma" w:hAnsi="Times New Roman" w:cs="Times New Roman"/>
                    <w:sz w:val="24"/>
                    <w:szCs w:val="24"/>
                    <w:lang w:val="hy-AM"/>
                  </w:rPr>
                </w:rPrChange>
              </w:rPr>
              <w:t>Ընդլայնված շարժական լայնաշերտ կապ</w:t>
            </w:r>
          </w:ins>
          <w:ins w:id="1053" w:author="Derenik Petrosyan" w:date="2024-04-21T11:12:00Z">
            <w:r w:rsidR="00495345" w:rsidRPr="00495345">
              <w:rPr>
                <w:rFonts w:ascii="Sylfaen" w:eastAsia="Tahoma" w:hAnsi="Sylfaen" w:cs="Times New Roman"/>
                <w:b/>
                <w:bCs/>
                <w:sz w:val="24"/>
                <w:szCs w:val="24"/>
                <w:rPrChange w:id="1054" w:author="Derenik Petrosyan" w:date="2024-04-21T11:12:00Z">
                  <w:rPr>
                    <w:rFonts w:ascii="Sylfaen" w:eastAsia="Tahoma" w:hAnsi="Sylfaen" w:cs="Times New Roman"/>
                    <w:b/>
                    <w:bCs/>
                    <w:sz w:val="24"/>
                    <w:szCs w:val="24"/>
                    <w:lang w:val="en-US"/>
                  </w:rPr>
                </w:rPrChange>
              </w:rPr>
              <w:t xml:space="preserve"> </w:t>
            </w:r>
          </w:ins>
          <w:ins w:id="1055" w:author="Derenik Petrosyan" w:date="2024-04-21T11:10:00Z">
            <w:r w:rsidRPr="000B7D7B">
              <w:rPr>
                <w:rFonts w:ascii="Sylfaen" w:eastAsia="Tahoma" w:hAnsi="Sylfaen" w:cs="Times New Roman"/>
                <w:b/>
                <w:bCs/>
                <w:sz w:val="24"/>
                <w:szCs w:val="24"/>
                <w:rPrChange w:id="1056" w:author="Derenik Petrosyan" w:date="2024-04-21T11:11:00Z">
                  <w:rPr>
                    <w:rFonts w:ascii="Times New Roman" w:eastAsia="Tahoma" w:hAnsi="Times New Roman" w:cs="Times New Roman"/>
                    <w:sz w:val="24"/>
                    <w:szCs w:val="24"/>
                    <w:lang w:val="en-US"/>
                  </w:rPr>
                </w:rPrChange>
              </w:rPr>
              <w:t>(</w:t>
            </w:r>
          </w:ins>
          <w:ins w:id="1057" w:author="Derenik Petrosyan" w:date="2024-04-21T11:11:00Z">
            <w:r w:rsidRPr="000B7D7B">
              <w:rPr>
                <w:rFonts w:ascii="Sylfaen" w:eastAsia="Tahoma" w:hAnsi="Sylfaen" w:cs="Times New Roman"/>
                <w:b/>
                <w:bCs/>
                <w:sz w:val="24"/>
                <w:szCs w:val="24"/>
                <w:rPrChange w:id="1058" w:author="Derenik Petrosyan" w:date="2024-04-21T11:11:00Z">
                  <w:rPr>
                    <w:rFonts w:ascii="Times New Roman" w:eastAsia="Tahoma" w:hAnsi="Times New Roman" w:cs="Times New Roman"/>
                    <w:sz w:val="24"/>
                    <w:szCs w:val="24"/>
                  </w:rPr>
                </w:rPrChange>
              </w:rPr>
              <w:t>Enhanced Mobile Broadband</w:t>
            </w:r>
          </w:ins>
          <w:ins w:id="1059" w:author="Derenik Petrosyan" w:date="2024-04-21T11:10:00Z">
            <w:r w:rsidRPr="000B7D7B">
              <w:rPr>
                <w:rFonts w:ascii="Sylfaen" w:eastAsia="Tahoma" w:hAnsi="Sylfaen" w:cs="Times New Roman"/>
                <w:b/>
                <w:bCs/>
                <w:sz w:val="24"/>
                <w:szCs w:val="24"/>
                <w:rPrChange w:id="1060" w:author="Derenik Petrosyan" w:date="2024-04-21T11:11:00Z">
                  <w:rPr>
                    <w:rFonts w:ascii="Times New Roman" w:eastAsia="Tahoma" w:hAnsi="Times New Roman" w:cs="Times New Roman"/>
                    <w:sz w:val="24"/>
                    <w:szCs w:val="24"/>
                    <w:lang w:val="en-US"/>
                  </w:rPr>
                </w:rPrChange>
              </w:rPr>
              <w:t>)</w:t>
            </w:r>
          </w:ins>
          <w:ins w:id="1061" w:author="Derenik Petrosyan" w:date="2024-04-21T11:11:00Z">
            <w:r w:rsidRPr="000B7D7B">
              <w:rPr>
                <w:rFonts w:ascii="Sylfaen" w:eastAsia="Tahoma" w:hAnsi="Sylfaen" w:cs="Times New Roman"/>
                <w:b/>
                <w:bCs/>
                <w:sz w:val="24"/>
                <w:szCs w:val="24"/>
                <w:rPrChange w:id="1062" w:author="Derenik Petrosyan" w:date="2024-04-21T11:11:00Z">
                  <w:rPr>
                    <w:rFonts w:ascii="Times New Roman" w:eastAsia="Tahoma" w:hAnsi="Times New Roman" w:cs="Times New Roman"/>
                    <w:sz w:val="24"/>
                    <w:szCs w:val="24"/>
                    <w:lang w:val="en-US"/>
                  </w:rPr>
                </w:rPrChange>
              </w:rPr>
              <w:t>.</w:t>
            </w:r>
          </w:ins>
          <w:commentRangeEnd w:id="1051"/>
          <w:ins w:id="1063" w:author="Derenik Petrosyan" w:date="2024-04-21T11:13:00Z">
            <w:r w:rsidR="00E9088D">
              <w:rPr>
                <w:rStyle w:val="CommentReference"/>
              </w:rPr>
              <w:commentReference w:id="1051"/>
            </w:r>
          </w:ins>
        </w:p>
        <w:p w14:paraId="5EE09252" w14:textId="5034EB12" w:rsidR="00495345" w:rsidRDefault="005C3262" w:rsidP="000B7D7B">
          <w:pPr>
            <w:spacing w:line="360" w:lineRule="auto"/>
            <w:jc w:val="both"/>
            <w:rPr>
              <w:rFonts w:ascii="Sylfaen" w:eastAsia="Tahoma" w:hAnsi="Sylfaen" w:cs="Times New Roman"/>
              <w:sz w:val="24"/>
              <w:szCs w:val="24"/>
            </w:rPr>
          </w:pPr>
          <w:commentRangeStart w:id="1064"/>
          <w:r>
            <w:rPr>
              <w:rFonts w:ascii="Sylfaen" w:eastAsia="Tahoma" w:hAnsi="Sylfaen" w:cs="Times New Roman"/>
              <w:noProof/>
              <w:sz w:val="24"/>
              <w:szCs w:val="24"/>
            </w:rPr>
            <w:drawing>
              <wp:anchor distT="0" distB="0" distL="114300" distR="114300" simplePos="0" relativeHeight="251665408" behindDoc="0" locked="0" layoutInCell="1" allowOverlap="1" wp14:anchorId="09FBE413" wp14:editId="2267EFD5">
                <wp:simplePos x="0" y="0"/>
                <wp:positionH relativeFrom="column">
                  <wp:posOffset>1320074</wp:posOffset>
                </wp:positionH>
                <wp:positionV relativeFrom="paragraph">
                  <wp:posOffset>2225493</wp:posOffset>
                </wp:positionV>
                <wp:extent cx="3086100" cy="2468880"/>
                <wp:effectExtent l="0" t="0" r="0" b="7620"/>
                <wp:wrapTopAndBottom/>
                <wp:docPr id="9" name="Pictur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086100" cy="246888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  <w:commentRangeEnd w:id="1064"/>
          <w:r>
            <w:rPr>
              <w:rStyle w:val="CommentReference"/>
            </w:rPr>
            <w:commentReference w:id="1064"/>
          </w:r>
          <w:ins w:id="1065" w:author="Derenik Petrosyan" w:date="2024-04-21T11:11:00Z">
            <w:r w:rsidR="00495345">
              <w:rPr>
                <w:rFonts w:ascii="Sylfaen" w:eastAsia="Tahoma" w:hAnsi="Sylfaen" w:cs="Times New Roman"/>
                <w:sz w:val="24"/>
                <w:szCs w:val="24"/>
              </w:rPr>
              <w:tab/>
            </w:r>
            <w:r w:rsidR="00495345" w:rsidRPr="00495345">
              <w:rPr>
                <w:rFonts w:ascii="Sylfaen" w:eastAsia="Tahoma" w:hAnsi="Sylfaen" w:cs="Times New Roman"/>
                <w:sz w:val="24"/>
                <w:szCs w:val="24"/>
              </w:rPr>
              <w:t>Ընդլայնված շարժական լայնաշերտ կապը (eMBB) ներկայացնում է 5G տեխնոլոգիայի հիմնական սյուներից մեկը՝ առաջարկելով զգալի բարելավումներ տվյալների փոխանցման արագության, հզորության և օգտագործողի փորձի առումով: Իրերի արդյունաբերական ինտերնետի (IIoT) ինտեգրման համատեքստում eMBB-ն առանցքային դեր է խաղում արդյունաբերական միջավայրում կիրառությունների լայն շրջանակի և օգտագործման դեպքերի համար բարձր արագությամբ տվյալների փոխանցման և կապի հեշտացման գործում:</w:t>
            </w:r>
          </w:ins>
        </w:p>
        <w:p w14:paraId="37999B4F" w14:textId="744D2FEF" w:rsidR="005C3262" w:rsidRDefault="005C3262" w:rsidP="000B7D7B">
          <w:pPr>
            <w:spacing w:line="360" w:lineRule="auto"/>
            <w:jc w:val="both"/>
            <w:rPr>
              <w:ins w:id="1066" w:author="Derenik Petrosyan" w:date="2024-04-21T11:11:00Z"/>
              <w:rFonts w:ascii="Sylfaen" w:eastAsia="Tahoma" w:hAnsi="Sylfaen" w:cs="Times New Roman"/>
              <w:sz w:val="24"/>
              <w:szCs w:val="24"/>
            </w:rPr>
          </w:pPr>
        </w:p>
        <w:p w14:paraId="31F72CA2" w14:textId="77777777" w:rsidR="00495345" w:rsidRPr="002213B9" w:rsidRDefault="00495345">
          <w:pPr>
            <w:spacing w:line="360" w:lineRule="auto"/>
            <w:jc w:val="both"/>
            <w:rPr>
              <w:rFonts w:ascii="Sylfaen" w:eastAsia="Tahoma" w:hAnsi="Sylfaen" w:cs="Times New Roman"/>
              <w:sz w:val="24"/>
              <w:szCs w:val="24"/>
            </w:rPr>
          </w:pPr>
        </w:p>
        <w:p w14:paraId="306EA56E" w14:textId="0EAC37BF" w:rsidR="00296C59" w:rsidRPr="00444B6D" w:rsidRDefault="00296C59" w:rsidP="00F26AD1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del w:id="1067" w:author="Derenik Petrosyan" w:date="2024-04-21T11:11:00Z">
            <w:r w:rsidRPr="00444B6D" w:rsidDel="00495345">
              <w:rPr>
                <w:rFonts w:ascii="Sylfaen" w:eastAsia="Tahoma" w:hAnsi="Sylfaen" w:cs="Tahoma"/>
                <w:sz w:val="24"/>
                <w:szCs w:val="24"/>
              </w:rPr>
              <w:delText>3</w:delText>
            </w:r>
          </w:del>
          <w:ins w:id="1068" w:author="Derenik Petrosyan" w:date="2024-04-21T11:11:00Z">
            <w:r w:rsidR="00495345">
              <w:rPr>
                <w:rFonts w:ascii="Sylfaen" w:eastAsia="Tahoma" w:hAnsi="Sylfaen" w:cs="Tahoma"/>
                <w:sz w:val="24"/>
                <w:szCs w:val="24"/>
                <w:lang w:val="en-US"/>
              </w:rPr>
              <w:t>4</w:t>
            </w:r>
          </w:ins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. </w:t>
          </w:r>
          <w:r w:rsidRPr="005A333E">
            <w:rPr>
              <w:rFonts w:ascii="Sylfaen" w:eastAsia="Tahoma" w:hAnsi="Sylfaen" w:cs="Tahoma"/>
              <w:b/>
              <w:bCs/>
              <w:sz w:val="24"/>
              <w:szCs w:val="24"/>
              <w:rPrChange w:id="1069" w:author="Derenik Petrosyan" w:date="2024-04-15T12:2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Ցանցի կտրում</w:t>
          </w:r>
          <w:ins w:id="1070" w:author="Derenik Petrosyan" w:date="2024-04-21T11:12:00Z">
            <w:r w:rsidR="00495345">
              <w:rPr>
                <w:rFonts w:ascii="Sylfaen" w:eastAsia="Tahoma" w:hAnsi="Sylfaen" w:cs="Tahoma"/>
                <w:b/>
                <w:bCs/>
                <w:sz w:val="24"/>
                <w:szCs w:val="24"/>
                <w:lang w:val="en-US"/>
              </w:rPr>
              <w:t xml:space="preserve"> </w:t>
            </w:r>
          </w:ins>
          <w:ins w:id="1071" w:author="Derenik Petrosyan" w:date="2024-04-15T12:28:00Z">
            <w:r w:rsidR="005A333E" w:rsidRPr="005A333E">
              <w:rPr>
                <w:rFonts w:ascii="Sylfaen" w:eastAsia="Tahoma" w:hAnsi="Sylfaen" w:cs="Tahoma"/>
                <w:b/>
                <w:bCs/>
                <w:sz w:val="24"/>
                <w:szCs w:val="24"/>
                <w:rPrChange w:id="1072" w:author="Derenik Petrosyan" w:date="2024-04-15T12:29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t>(</w:t>
            </w:r>
            <w:r w:rsidR="005A333E" w:rsidRPr="005A333E">
              <w:rPr>
                <w:rStyle w:val="Strong"/>
                <w:rFonts w:ascii="Sylfaen" w:hAnsi="Sylfaen" w:cs="Segoe UI"/>
                <w:b w:val="0"/>
                <w:color w:val="0D0D0D"/>
                <w:sz w:val="24"/>
                <w:szCs w:val="24"/>
                <w:bdr w:val="single" w:sz="2" w:space="0" w:color="E3E3E3" w:frame="1"/>
                <w:shd w:val="clear" w:color="auto" w:fill="FFFFFF"/>
                <w:rPrChange w:id="1073" w:author="Derenik Petrosyan" w:date="2024-04-15T12:29:00Z">
                  <w:rPr>
                    <w:rStyle w:val="Strong"/>
                    <w:rFonts w:ascii="Segoe UI" w:hAnsi="Segoe UI" w:cs="Segoe UI"/>
                    <w:color w:val="0D0D0D"/>
                    <w:bdr w:val="single" w:sz="2" w:space="0" w:color="E3E3E3" w:frame="1"/>
                    <w:shd w:val="clear" w:color="auto" w:fill="FFFFFF"/>
                  </w:rPr>
                </w:rPrChange>
              </w:rPr>
              <w:t>Network Slicing</w:t>
            </w:r>
            <w:r w:rsidR="005A333E" w:rsidRPr="005A333E">
              <w:rPr>
                <w:rFonts w:ascii="Sylfaen" w:eastAsia="Tahoma" w:hAnsi="Sylfaen" w:cs="Tahoma"/>
                <w:b/>
                <w:bCs/>
                <w:sz w:val="24"/>
                <w:szCs w:val="24"/>
                <w:rPrChange w:id="1074" w:author="Derenik Petrosyan" w:date="2024-04-15T12:29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t>)</w:t>
            </w:r>
          </w:ins>
          <w:r w:rsidRPr="005A333E">
            <w:rPr>
              <w:rFonts w:ascii="Sylfaen" w:eastAsia="Tahoma" w:hAnsi="Sylfaen" w:cs="Tahoma"/>
              <w:b/>
              <w:bCs/>
              <w:sz w:val="24"/>
              <w:szCs w:val="24"/>
              <w:rPrChange w:id="1075" w:author="Derenik Petrosyan" w:date="2024-04-15T12:2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</w:t>
          </w:r>
        </w:p>
        <w:p w14:paraId="1FCD42AE" w14:textId="2796B458" w:rsidR="00296C59" w:rsidRPr="00444B6D" w:rsidDel="00D25005" w:rsidRDefault="005A333E">
          <w:pPr>
            <w:spacing w:line="360" w:lineRule="auto"/>
            <w:jc w:val="both"/>
            <w:rPr>
              <w:del w:id="1076" w:author="Sargis Sargsyan" w:date="2024-04-10T19:51:00Z"/>
              <w:rFonts w:ascii="Sylfaen" w:eastAsia="Tahoma" w:hAnsi="Sylfaen" w:cs="Tahoma"/>
              <w:sz w:val="24"/>
              <w:szCs w:val="24"/>
            </w:rPr>
          </w:pPr>
          <w:ins w:id="1077" w:author="Derenik Petrosyan" w:date="2024-04-15T12:29:00Z">
            <w:r>
              <w:rPr>
                <w:rFonts w:ascii="Sylfaen" w:eastAsia="Tahoma" w:hAnsi="Sylfaen" w:cs="Tahoma"/>
                <w:sz w:val="24"/>
                <w:szCs w:val="24"/>
              </w:rPr>
              <w:tab/>
            </w:r>
          </w:ins>
        </w:p>
        <w:p w14:paraId="2083DF42" w14:textId="3E3A3855" w:rsidR="00296C59" w:rsidRDefault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Ցանցի կտրումը հնարավորություն է տալիս ստեղծել վիրտուալացված, մեկուսացված ցանցի հատվածներ մեկ ֆիզիկական ենթակառուցվածքի շրջանակներում, որոնցից յուրաքանչյուրը հարմարեցված է հատուկ պահանջներին, ինչպիսիք են թողունակությունը, </w:t>
          </w:r>
          <w:del w:id="1078" w:author="Derenik Petrosyan" w:date="2024-04-14T23:08:00Z">
            <w:r w:rsidRPr="00444B6D" w:rsidDel="00461AD7">
              <w:rPr>
                <w:rFonts w:ascii="Sylfaen" w:eastAsia="Tahoma" w:hAnsi="Sylfaen" w:cs="Tahoma"/>
                <w:sz w:val="24"/>
                <w:szCs w:val="24"/>
                <w:highlight w:val="yellow"/>
                <w:rPrChange w:id="1079" w:author="Derenik Petrosyan" w:date="2024-04-15T12:22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հետաձգումը</w:delText>
            </w:r>
            <w:r w:rsidRPr="00444B6D" w:rsidDel="00461AD7">
              <w:rPr>
                <w:rFonts w:ascii="Sylfaen" w:eastAsia="Tahoma" w:hAnsi="Sylfaen" w:cs="Tahoma"/>
                <w:sz w:val="24"/>
                <w:szCs w:val="24"/>
              </w:rPr>
              <w:delText xml:space="preserve"> </w:delText>
            </w:r>
          </w:del>
          <w:ins w:id="1080" w:author="Derenik Petrosyan" w:date="2024-04-14T23:08:00Z">
            <w:r w:rsidR="00461AD7" w:rsidRPr="00444B6D">
              <w:rPr>
                <w:rFonts w:ascii="Sylfaen" w:eastAsia="Tahoma" w:hAnsi="Sylfaen" w:cs="Tahoma"/>
                <w:sz w:val="24"/>
                <w:szCs w:val="24"/>
                <w:lang w:val="hy-AM"/>
              </w:rPr>
              <w:t>հապաղումը</w:t>
            </w:r>
            <w:r w:rsidR="00461AD7" w:rsidRPr="00444B6D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Pr="00444B6D">
            <w:rPr>
              <w:rFonts w:ascii="Sylfaen" w:eastAsia="Tahoma" w:hAnsi="Sylfaen" w:cs="Tahoma"/>
              <w:sz w:val="24"/>
              <w:szCs w:val="24"/>
            </w:rPr>
            <w:t>և հուսալիությունը: Սա թույլ է տալիս օպերատորներին արդյունավետորեն բաշխել ռեսուրսները և ապահովել հարմարեցված կապ տարբեր IIoT հավելվածների համար՝ տարբեր կարիքներով:</w:t>
          </w:r>
        </w:p>
        <w:p w14:paraId="5A8FEEA4" w14:textId="0F235B75" w:rsidR="00B8116D" w:rsidRPr="00444B6D" w:rsidDel="005A333E" w:rsidRDefault="00B8116D">
          <w:pPr>
            <w:spacing w:line="360" w:lineRule="auto"/>
            <w:jc w:val="both"/>
            <w:rPr>
              <w:del w:id="1081" w:author="Derenik Petrosyan" w:date="2024-04-15T12:29:00Z"/>
              <w:rFonts w:ascii="Sylfaen" w:eastAsia="Tahoma" w:hAnsi="Sylfaen" w:cs="Tahoma"/>
              <w:sz w:val="24"/>
              <w:szCs w:val="24"/>
            </w:rPr>
          </w:pPr>
          <w:commentRangeStart w:id="1082"/>
          <w:commentRangeStart w:id="1083"/>
          <w:r>
            <w:rPr>
              <w:noProof/>
            </w:rPr>
            <w:drawing>
              <wp:inline distT="0" distB="0" distL="0" distR="0" wp14:anchorId="2CEC97AC" wp14:editId="63FE1B78">
                <wp:extent cx="5939790" cy="2874010"/>
                <wp:effectExtent l="0" t="0" r="3810" b="2540"/>
                <wp:docPr id="2" name="Picture 2" descr="Կտրատում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Կտրատում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939790" cy="2874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commentRangeEnd w:id="1082"/>
          <w:r>
            <w:rPr>
              <w:rStyle w:val="CommentReference"/>
            </w:rPr>
            <w:commentReference w:id="1082"/>
          </w:r>
          <w:commentRangeEnd w:id="1083"/>
          <w:r w:rsidR="00C86A8C">
            <w:rPr>
              <w:rStyle w:val="CommentReference"/>
            </w:rPr>
            <w:commentReference w:id="1083"/>
          </w:r>
        </w:p>
        <w:p w14:paraId="51D04188" w14:textId="77777777" w:rsidR="00D25005" w:rsidRPr="00444B6D" w:rsidRDefault="00D25005">
          <w:pPr>
            <w:spacing w:line="360" w:lineRule="auto"/>
            <w:jc w:val="both"/>
            <w:rPr>
              <w:ins w:id="1084" w:author="Sargis Sargsyan" w:date="2024-04-10T19:54:00Z"/>
              <w:rFonts w:ascii="Sylfaen" w:eastAsia="Tahoma" w:hAnsi="Sylfaen" w:cs="Tahoma"/>
              <w:sz w:val="24"/>
              <w:szCs w:val="24"/>
            </w:rPr>
          </w:pPr>
        </w:p>
        <w:p w14:paraId="7E18BCD7" w14:textId="16A4B4E5" w:rsidR="00296C59" w:rsidRPr="00495345" w:rsidRDefault="00296C59">
          <w:pPr>
            <w:spacing w:line="360" w:lineRule="auto"/>
            <w:jc w:val="both"/>
            <w:rPr>
              <w:rFonts w:ascii="Sylfaen" w:eastAsia="Tahoma" w:hAnsi="Sylfaen" w:cs="Tahoma"/>
              <w:b/>
              <w:bCs/>
              <w:sz w:val="24"/>
              <w:szCs w:val="24"/>
              <w:lang w:val="hy-AM"/>
              <w:rPrChange w:id="1085" w:author="Derenik Petrosyan" w:date="2024-04-21T11:1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commentRangeStart w:id="1086"/>
          <w:del w:id="1087" w:author="Derenik Petrosyan" w:date="2024-04-21T11:12:00Z">
            <w:r w:rsidRPr="00495345" w:rsidDel="00495345">
              <w:rPr>
                <w:rFonts w:ascii="Sylfaen" w:eastAsia="Tahoma" w:hAnsi="Sylfaen" w:cs="Tahoma"/>
                <w:b/>
                <w:bCs/>
                <w:sz w:val="24"/>
                <w:szCs w:val="24"/>
                <w:rPrChange w:id="1088" w:author="Derenik Petrosyan" w:date="2024-04-21T11:12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4</w:delText>
            </w:r>
            <w:commentRangeEnd w:id="1086"/>
            <w:r w:rsidR="007C3808" w:rsidRPr="00495345" w:rsidDel="00495345">
              <w:rPr>
                <w:rStyle w:val="CommentReference"/>
                <w:rFonts w:ascii="Sylfaen" w:hAnsi="Sylfaen"/>
                <w:b/>
                <w:bCs/>
                <w:sz w:val="24"/>
                <w:szCs w:val="24"/>
                <w:rPrChange w:id="1089" w:author="Derenik Petrosyan" w:date="2024-04-21T11:12:00Z">
                  <w:rPr>
                    <w:rStyle w:val="CommentReference"/>
                  </w:rPr>
                </w:rPrChange>
              </w:rPr>
              <w:commentReference w:id="1086"/>
            </w:r>
            <w:r w:rsidRPr="00495345" w:rsidDel="00495345">
              <w:rPr>
                <w:rFonts w:ascii="Sylfaen" w:eastAsia="Tahoma" w:hAnsi="Sylfaen" w:cs="Tahoma"/>
                <w:b/>
                <w:bCs/>
                <w:sz w:val="24"/>
                <w:szCs w:val="24"/>
                <w:rPrChange w:id="1090" w:author="Derenik Petrosyan" w:date="2024-04-21T11:12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.</w:delText>
            </w:r>
          </w:del>
          <w:ins w:id="1091" w:author="Derenik Petrosyan" w:date="2024-04-21T11:12:00Z">
            <w:r w:rsidR="00495345" w:rsidRPr="00495345">
              <w:rPr>
                <w:rFonts w:ascii="Sylfaen" w:eastAsia="Tahoma" w:hAnsi="Sylfaen" w:cs="Tahoma"/>
                <w:b/>
                <w:bCs/>
                <w:sz w:val="24"/>
                <w:szCs w:val="24"/>
                <w:lang w:val="en-US"/>
                <w:rPrChange w:id="1092" w:author="Derenik Petrosyan" w:date="2024-04-21T11:12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>5.</w:t>
            </w:r>
          </w:ins>
          <w:del w:id="1093" w:author="Derenik Petrosyan" w:date="2024-04-16T13:47:00Z">
            <w:r w:rsidRPr="00495345" w:rsidDel="00567C51">
              <w:rPr>
                <w:rFonts w:ascii="Sylfaen" w:eastAsia="Tahoma" w:hAnsi="Sylfaen" w:cs="Tahoma"/>
                <w:b/>
                <w:bCs/>
                <w:sz w:val="24"/>
                <w:szCs w:val="24"/>
                <w:rPrChange w:id="1094" w:author="Derenik Petrosyan" w:date="2024-04-21T11:12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 xml:space="preserve"> </w:delText>
            </w:r>
          </w:del>
          <w:ins w:id="1095" w:author="Derenik Petrosyan" w:date="2024-04-16T13:47:00Z">
            <w:r w:rsidR="00567C51" w:rsidRPr="00495345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  <w:rPrChange w:id="1096" w:author="Derenik Petrosyan" w:date="2024-04-21T11:12:00Z">
                  <w:rPr>
                    <w:rFonts w:ascii="Sylfaen" w:eastAsia="Tahoma" w:hAnsi="Sylfaen" w:cs="Tahoma"/>
                    <w:sz w:val="24"/>
                    <w:szCs w:val="24"/>
                    <w:lang w:val="hy-AM"/>
                  </w:rPr>
                </w:rPrChange>
              </w:rPr>
              <w:t>Ե</w:t>
            </w:r>
            <w:r w:rsidR="00567C51" w:rsidRPr="00495345">
              <w:rPr>
                <w:rFonts w:ascii="Sylfaen" w:eastAsia="Tahoma" w:hAnsi="Sylfaen" w:cs="Tahoma"/>
                <w:b/>
                <w:bCs/>
                <w:sz w:val="24"/>
                <w:szCs w:val="24"/>
                <w:rPrChange w:id="1097" w:author="Derenik Petrosyan" w:date="2024-04-21T11:12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t xml:space="preserve">զրային </w:t>
            </w:r>
            <w:r w:rsidR="00567C51" w:rsidRPr="00E90117">
              <w:rPr>
                <w:rFonts w:ascii="Sylfaen" w:eastAsia="Tahoma" w:hAnsi="Sylfaen" w:cs="Tahoma"/>
                <w:b/>
                <w:bCs/>
                <w:sz w:val="24"/>
                <w:szCs w:val="24"/>
                <w:rPrChange w:id="1098" w:author="Derenik Petrosyan" w:date="2024-04-21T11:12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t>հաշվարկ</w:t>
            </w:r>
            <w:r w:rsidR="00567C51" w:rsidRPr="00E90117">
              <w:rPr>
                <w:rFonts w:ascii="Sylfaen" w:eastAsia="Tahoma" w:hAnsi="Sylfaen" w:cs="Tahoma"/>
                <w:b/>
                <w:bCs/>
                <w:sz w:val="24"/>
                <w:szCs w:val="24"/>
                <w:rPrChange w:id="1099" w:author="Derenik Petrosyan" w:date="2024-04-21T11:12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</w:rPr>
                </w:rPrChange>
              </w:rPr>
              <w:t xml:space="preserve"> </w:t>
            </w:r>
            <w:r w:rsidR="00567C51" w:rsidRPr="00E90117">
              <w:rPr>
                <w:rFonts w:ascii="Sylfaen" w:eastAsia="Tahoma" w:hAnsi="Sylfaen" w:cs="Tahoma"/>
                <w:b/>
                <w:bCs/>
                <w:sz w:val="24"/>
                <w:szCs w:val="24"/>
                <w:lang w:val="ru-RU"/>
                <w:rPrChange w:id="1100" w:author="Derenik Petrosyan" w:date="2024-04-21T11:12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  <w:lang w:val="ru-RU"/>
                  </w:rPr>
                </w:rPrChange>
              </w:rPr>
              <w:t>(</w:t>
            </w:r>
          </w:ins>
          <w:r w:rsidRPr="00E90117">
            <w:rPr>
              <w:rFonts w:ascii="Sylfaen" w:eastAsia="Tahoma" w:hAnsi="Sylfaen" w:cs="Tahoma"/>
              <w:b/>
              <w:bCs/>
              <w:sz w:val="24"/>
              <w:szCs w:val="24"/>
              <w:rPrChange w:id="1101" w:author="Derenik Petrosyan" w:date="2024-04-21T11:1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Edge Computing</w:t>
          </w:r>
          <w:ins w:id="1102" w:author="Derenik Petrosyan" w:date="2024-04-16T13:47:00Z">
            <w:r w:rsidR="00567C51" w:rsidRPr="00E90117">
              <w:rPr>
                <w:rFonts w:ascii="Sylfaen" w:eastAsia="Tahoma" w:hAnsi="Sylfaen" w:cs="Tahoma"/>
                <w:b/>
                <w:bCs/>
                <w:sz w:val="24"/>
                <w:szCs w:val="24"/>
                <w:lang w:val="ru-RU"/>
                <w:rPrChange w:id="1103" w:author="Derenik Petrosyan" w:date="2024-04-21T11:12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  <w:lang w:val="ru-RU"/>
                  </w:rPr>
                </w:rPrChange>
              </w:rPr>
              <w:t>)</w:t>
            </w:r>
          </w:ins>
          <w:r w:rsidRPr="00E90117">
            <w:rPr>
              <w:rFonts w:ascii="Sylfaen" w:eastAsia="Tahoma" w:hAnsi="Sylfaen" w:cs="Tahoma"/>
              <w:b/>
              <w:bCs/>
              <w:sz w:val="24"/>
              <w:szCs w:val="24"/>
              <w:rPrChange w:id="1104" w:author="Derenik Petrosyan" w:date="2024-04-21T11:1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:</w:t>
          </w:r>
        </w:p>
        <w:p w14:paraId="16118A74" w14:textId="03F04809" w:rsidR="00296C59" w:rsidRPr="00444B6D" w:rsidDel="00D25005" w:rsidRDefault="005A333E">
          <w:pPr>
            <w:spacing w:line="360" w:lineRule="auto"/>
            <w:jc w:val="both"/>
            <w:rPr>
              <w:del w:id="1105" w:author="Sargis Sargsyan" w:date="2024-04-10T19:54:00Z"/>
              <w:rFonts w:ascii="Sylfaen" w:eastAsia="Tahoma" w:hAnsi="Sylfaen" w:cs="Tahoma"/>
              <w:sz w:val="24"/>
              <w:szCs w:val="24"/>
            </w:rPr>
          </w:pPr>
          <w:ins w:id="1106" w:author="Derenik Petrosyan" w:date="2024-04-15T12:29:00Z">
            <w:r>
              <w:rPr>
                <w:rFonts w:ascii="Sylfaen" w:eastAsia="Tahoma" w:hAnsi="Sylfaen" w:cs="Tahoma"/>
                <w:sz w:val="24"/>
                <w:szCs w:val="24"/>
              </w:rPr>
              <w:tab/>
            </w:r>
          </w:ins>
        </w:p>
        <w:p w14:paraId="39F951D8" w14:textId="7D1057E2" w:rsidR="00296C59" w:rsidRDefault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Edge computing-ը մշակման և վերլուծության հնարավորություններն ավելի է մոտեցնում տվյալների ստեղծման կետին՝ նվազեցնելով </w:t>
          </w:r>
          <w:del w:id="1107" w:author="Sargis Sargsyan" w:date="2024-04-10T19:54:00Z">
            <w:r w:rsidRPr="00444B6D" w:rsidDel="00D25005">
              <w:rPr>
                <w:rFonts w:ascii="Sylfaen" w:eastAsia="Tahoma" w:hAnsi="Sylfaen" w:cs="Tahoma"/>
                <w:sz w:val="24"/>
                <w:szCs w:val="24"/>
              </w:rPr>
              <w:delText xml:space="preserve">հետաձգումը </w:delText>
            </w:r>
          </w:del>
          <w:ins w:id="1108" w:author="Sargis Sargsyan" w:date="2024-04-10T19:54:00Z">
            <w:r w:rsidR="00D25005" w:rsidRPr="00444B6D">
              <w:rPr>
                <w:rFonts w:ascii="Sylfaen" w:eastAsia="Tahoma" w:hAnsi="Sylfaen" w:cs="Tahoma"/>
                <w:sz w:val="24"/>
                <w:szCs w:val="24"/>
              </w:rPr>
              <w:t xml:space="preserve">հապաղումը </w:t>
            </w:r>
          </w:ins>
          <w:r w:rsidRPr="00444B6D">
            <w:rPr>
              <w:rFonts w:ascii="Sylfaen" w:eastAsia="Tahoma" w:hAnsi="Sylfaen" w:cs="Tahoma"/>
              <w:sz w:val="24"/>
              <w:szCs w:val="24"/>
            </w:rPr>
            <w:t>և հնարավորություն տալով իրական ժամանակում որոշումներ կայացնել և վերահսկել IIoT հավելվածներում: Վերամշակելով տվյալները ցանցի եզրին, ավելի մոտ արդյունաբերական սարքերին և սենսորներին, եզրային հաշվարկը բարձրացնում է արձագանքման և արդյունավետությունը արդյունաբերական գործընթացներում:</w:t>
          </w:r>
        </w:p>
        <w:p w14:paraId="770865BF" w14:textId="71F3DA89" w:rsidR="007F1CCC" w:rsidRPr="00444B6D" w:rsidRDefault="0028390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commentRangeStart w:id="1109"/>
          <w:r>
            <w:rPr>
              <w:noProof/>
            </w:rPr>
            <w:lastRenderedPageBreak/>
            <w:drawing>
              <wp:inline distT="0" distB="0" distL="0" distR="0" wp14:anchorId="4272859E" wp14:editId="702C6BDB">
                <wp:extent cx="4823460" cy="3505200"/>
                <wp:effectExtent l="0" t="0" r="0" b="0"/>
                <wp:docPr id="4" name="Picture 4" descr="5G and edge computi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 descr="5G and edge computing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2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8980" t="10089" r="9815" b="8495"/>
                        <a:stretch/>
                      </pic:blipFill>
                      <pic:spPr bwMode="auto">
                        <a:xfrm>
                          <a:off x="0" y="0"/>
                          <a:ext cx="4823460" cy="350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  <w:commentRangeEnd w:id="1109"/>
          <w:r w:rsidR="009F54C1">
            <w:rPr>
              <w:rStyle w:val="CommentReference"/>
            </w:rPr>
            <w:commentReference w:id="1109"/>
          </w:r>
        </w:p>
        <w:p w14:paraId="2CC58CCF" w14:textId="4C435F12" w:rsidR="00296C59" w:rsidRPr="007C3808" w:rsidRDefault="00495345">
          <w:pPr>
            <w:spacing w:line="360" w:lineRule="auto"/>
            <w:jc w:val="both"/>
            <w:rPr>
              <w:rFonts w:ascii="Sylfaen" w:eastAsia="Tahoma" w:hAnsi="Sylfaen" w:cs="Tahoma"/>
              <w:b/>
              <w:bCs/>
              <w:sz w:val="24"/>
              <w:szCs w:val="24"/>
              <w:rPrChange w:id="1110" w:author="Derenik Petrosyan" w:date="2024-04-15T12:3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ins w:id="1111" w:author="Derenik Petrosyan" w:date="2024-04-21T11:12:00Z">
            <w:r>
              <w:rPr>
                <w:rFonts w:ascii="Sylfaen" w:eastAsia="Tahoma" w:hAnsi="Sylfaen" w:cs="Tahoma"/>
                <w:b/>
                <w:bCs/>
                <w:sz w:val="24"/>
                <w:szCs w:val="24"/>
                <w:lang w:val="en-US"/>
              </w:rPr>
              <w:t>6</w:t>
            </w:r>
          </w:ins>
          <w:del w:id="1112" w:author="Derenik Petrosyan" w:date="2024-04-21T11:12:00Z">
            <w:r w:rsidR="00296C59" w:rsidRPr="007C3808" w:rsidDel="00495345">
              <w:rPr>
                <w:rFonts w:ascii="Sylfaen" w:eastAsia="Tahoma" w:hAnsi="Sylfaen" w:cs="Tahoma"/>
                <w:b/>
                <w:bCs/>
                <w:sz w:val="24"/>
                <w:szCs w:val="24"/>
                <w:rPrChange w:id="1113" w:author="Derenik Petrosyan" w:date="2024-04-15T12:30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5</w:delText>
            </w:r>
          </w:del>
          <w:r w:rsidR="00296C59" w:rsidRPr="007C3808">
            <w:rPr>
              <w:rFonts w:ascii="Sylfaen" w:eastAsia="Tahoma" w:hAnsi="Sylfaen" w:cs="Tahoma"/>
              <w:b/>
              <w:bCs/>
              <w:sz w:val="24"/>
              <w:szCs w:val="24"/>
              <w:rPrChange w:id="1114" w:author="Derenik Petrosyan" w:date="2024-04-15T12:3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 Անվտանգություն և գաղտնիություն.</w:t>
          </w:r>
        </w:p>
        <w:p w14:paraId="31B7A3A9" w14:textId="465F9867" w:rsidR="00296C59" w:rsidRPr="00444B6D" w:rsidDel="00D25005" w:rsidRDefault="00240C1C">
          <w:pPr>
            <w:spacing w:line="360" w:lineRule="auto"/>
            <w:jc w:val="both"/>
            <w:rPr>
              <w:del w:id="1115" w:author="Sargis Sargsyan" w:date="2024-04-10T19:55:00Z"/>
              <w:rFonts w:ascii="Sylfaen" w:eastAsia="Tahoma" w:hAnsi="Sylfaen" w:cs="Tahoma"/>
              <w:sz w:val="24"/>
              <w:szCs w:val="24"/>
            </w:rPr>
          </w:pPr>
          <w:r>
            <w:rPr>
              <w:noProof/>
            </w:rPr>
            <w:drawing>
              <wp:anchor distT="0" distB="0" distL="114300" distR="114300" simplePos="0" relativeHeight="251666432" behindDoc="0" locked="0" layoutInCell="1" allowOverlap="1" wp14:anchorId="3069BC27" wp14:editId="236E45EC">
                <wp:simplePos x="0" y="0"/>
                <wp:positionH relativeFrom="margin">
                  <wp:posOffset>1129030</wp:posOffset>
                </wp:positionH>
                <wp:positionV relativeFrom="paragraph">
                  <wp:posOffset>2086610</wp:posOffset>
                </wp:positionV>
                <wp:extent cx="4204335" cy="2372995"/>
                <wp:effectExtent l="0" t="0" r="5715" b="8255"/>
                <wp:wrapTopAndBottom/>
                <wp:docPr id="10" name="Picture 10" descr="5G security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1" descr="5G security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04335" cy="23729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ins w:id="1116" w:author="Derenik Petrosyan" w:date="2024-04-15T12:30:00Z">
            <w:r w:rsidR="007C3808">
              <w:rPr>
                <w:rFonts w:ascii="Sylfaen" w:eastAsia="Tahoma" w:hAnsi="Sylfaen" w:cs="Tahoma"/>
                <w:sz w:val="24"/>
                <w:szCs w:val="24"/>
              </w:rPr>
              <w:tab/>
            </w:r>
          </w:ins>
        </w:p>
        <w:p w14:paraId="6B54C622" w14:textId="35B9D3AA" w:rsidR="007C3808" w:rsidRDefault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44B6D">
            <w:rPr>
              <w:rFonts w:ascii="Sylfaen" w:eastAsia="Tahoma" w:hAnsi="Sylfaen" w:cs="Tahoma"/>
              <w:sz w:val="24"/>
              <w:szCs w:val="24"/>
            </w:rPr>
            <w:t>Անվտանգությունն ու գաղտնիությունը առաջնային են 5G-IIoT ինտեգրման մեջ՝ հաշվի առնելով արդյունաբերական տվյալների զգայուն բնույթը և անվտանգության խախտումների հնարավոր ազդեցությունը: Հիմնական հասկացությունները ներառում են անվտանգ նույնականացում, գաղտնագրում, մուտքի վերահսկում և անվտանգ սարքի կառավարում՝ ապահովելու IIoT տվյալների և համակարգերի գաղտնիությունը, ամբողջականությունը և հասանելիությունը:</w:t>
          </w:r>
        </w:p>
        <w:p w14:paraId="34F9E2C5" w14:textId="2D76EC9A" w:rsidR="00C0216B" w:rsidRPr="00444B6D" w:rsidRDefault="00C0216B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5CD1BBD6" w14:textId="77777777" w:rsidR="00296C59" w:rsidRPr="007C3808" w:rsidDel="007C3808" w:rsidRDefault="00296C59">
          <w:pPr>
            <w:spacing w:line="360" w:lineRule="auto"/>
            <w:jc w:val="both"/>
            <w:rPr>
              <w:del w:id="1117" w:author="Derenik Petrosyan" w:date="2024-04-15T12:31:00Z"/>
              <w:rFonts w:ascii="Sylfaen" w:eastAsia="Tahoma" w:hAnsi="Sylfaen" w:cs="Tahoma"/>
              <w:b/>
              <w:bCs/>
              <w:sz w:val="24"/>
              <w:szCs w:val="24"/>
              <w:rPrChange w:id="1118" w:author="Derenik Petrosyan" w:date="2024-04-15T12:31:00Z">
                <w:rPr>
                  <w:del w:id="1119" w:author="Derenik Petrosyan" w:date="2024-04-15T12:31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7C3808">
            <w:rPr>
              <w:rFonts w:ascii="Sylfaen" w:eastAsia="Tahoma" w:hAnsi="Sylfaen" w:cs="Tahoma"/>
              <w:b/>
              <w:bCs/>
              <w:sz w:val="24"/>
              <w:szCs w:val="24"/>
              <w:rPrChange w:id="1120" w:author="Derenik Petrosyan" w:date="2024-04-15T12:31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lastRenderedPageBreak/>
            <w:t>5G-IIoT ինտեգրման մարտահրավերները</w:t>
          </w:r>
        </w:p>
        <w:p w14:paraId="751FF39B" w14:textId="77777777" w:rsidR="00296C59" w:rsidRPr="00444B6D" w:rsidRDefault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65D16C9B" w14:textId="77777777" w:rsidR="00296C59" w:rsidRPr="007C3808" w:rsidDel="007C3808" w:rsidRDefault="00296C59">
          <w:pPr>
            <w:spacing w:line="360" w:lineRule="auto"/>
            <w:jc w:val="both"/>
            <w:rPr>
              <w:del w:id="1121" w:author="Derenik Petrosyan" w:date="2024-04-15T12:31:00Z"/>
              <w:rFonts w:ascii="Sylfaen" w:eastAsia="Tahoma" w:hAnsi="Sylfaen" w:cs="Tahoma"/>
              <w:b/>
              <w:bCs/>
              <w:sz w:val="24"/>
              <w:szCs w:val="24"/>
              <w:rPrChange w:id="1122" w:author="Derenik Petrosyan" w:date="2024-04-15T12:31:00Z">
                <w:rPr>
                  <w:del w:id="1123" w:author="Derenik Petrosyan" w:date="2024-04-15T12:31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7C3808">
            <w:rPr>
              <w:rFonts w:ascii="Sylfaen" w:eastAsia="Tahoma" w:hAnsi="Sylfaen" w:cs="Tahoma"/>
              <w:b/>
              <w:bCs/>
              <w:sz w:val="24"/>
              <w:szCs w:val="24"/>
              <w:rPrChange w:id="1124" w:author="Derenik Petrosyan" w:date="2024-04-15T12:31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1. Փոխգործունակություն.</w:t>
          </w:r>
        </w:p>
        <w:p w14:paraId="2E405458" w14:textId="77777777" w:rsidR="00296C59" w:rsidRPr="00444B6D" w:rsidRDefault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74F08C3B" w14:textId="60A51C7B" w:rsidR="00296C59" w:rsidRPr="00444B6D" w:rsidRDefault="00296C59">
          <w:pPr>
            <w:spacing w:line="360" w:lineRule="auto"/>
            <w:ind w:firstLine="720"/>
            <w:jc w:val="both"/>
            <w:rPr>
              <w:rFonts w:ascii="Sylfaen" w:eastAsia="Tahoma" w:hAnsi="Sylfaen" w:cs="Tahoma"/>
              <w:sz w:val="24"/>
              <w:szCs w:val="24"/>
            </w:rPr>
            <w:pPrChange w:id="1125" w:author="Derenik Petrosyan" w:date="2024-04-16T14:15:00Z">
              <w:pPr>
                <w:spacing w:line="360" w:lineRule="auto"/>
                <w:jc w:val="both"/>
              </w:pPr>
            </w:pPrChange>
          </w:pPr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IIoT էկոհամակարգերում </w:t>
          </w:r>
          <w:del w:id="1126" w:author="Sargis Sargsyan" w:date="2024-04-10T19:56:00Z">
            <w:r w:rsidRPr="00444B6D" w:rsidDel="00D25005">
              <w:rPr>
                <w:rFonts w:ascii="Sylfaen" w:eastAsia="Tahoma" w:hAnsi="Sylfaen" w:cs="Tahoma"/>
                <w:sz w:val="24"/>
                <w:szCs w:val="24"/>
              </w:rPr>
              <w:delText xml:space="preserve">տարասեռ </w:delText>
            </w:r>
          </w:del>
          <w:ins w:id="1127" w:author="Sargis Sargsyan" w:date="2024-04-11T12:10:00Z">
            <w:r w:rsidR="00F142CB" w:rsidRPr="00444B6D">
              <w:rPr>
                <w:rFonts w:ascii="Sylfaen" w:eastAsia="Tahoma" w:hAnsi="Sylfaen" w:cs="Tahoma"/>
                <w:sz w:val="24"/>
                <w:szCs w:val="24"/>
                <w:lang w:val="hy-AM"/>
              </w:rPr>
              <w:t>տ</w:t>
            </w:r>
          </w:ins>
          <w:ins w:id="1128" w:author="Sargis Sargsyan" w:date="2024-04-10T19:56:00Z">
            <w:r w:rsidR="00D25005" w:rsidRPr="00444B6D">
              <w:rPr>
                <w:rFonts w:ascii="Sylfaen" w:eastAsia="Tahoma" w:hAnsi="Sylfaen" w:cs="Tahoma"/>
                <w:sz w:val="24"/>
                <w:szCs w:val="24"/>
              </w:rPr>
              <w:t xml:space="preserve">արբեր </w:t>
            </w:r>
          </w:ins>
          <w:r w:rsidRPr="00444B6D">
            <w:rPr>
              <w:rFonts w:ascii="Sylfaen" w:eastAsia="Tahoma" w:hAnsi="Sylfaen" w:cs="Tahoma"/>
              <w:sz w:val="24"/>
              <w:szCs w:val="24"/>
            </w:rPr>
            <w:t>սարքերի, արձանագրությունների և հարթակների միջև փոխգործունակության ապահովումը նշանակալի մարտահրավեր է: Հին համակարգերի ինտեգրումը ժամանակակից 5G ցանցերի և IIoT սարքերի հետ պահանջում է ստանդարտացված արձանագրություններ, միջերեսներ և տվյալների ձևաչափեր՝ անխափան հաղորդակցությունը և տվյալների փոխանակումը հեշտացնելու համար:</w:t>
          </w:r>
        </w:p>
        <w:p w14:paraId="4B40B296" w14:textId="77777777" w:rsidR="00296C59" w:rsidRPr="007C3808" w:rsidDel="007C3808" w:rsidRDefault="00296C59" w:rsidP="00F26AD1">
          <w:pPr>
            <w:spacing w:line="360" w:lineRule="auto"/>
            <w:jc w:val="both"/>
            <w:rPr>
              <w:del w:id="1129" w:author="Derenik Petrosyan" w:date="2024-04-15T12:31:00Z"/>
              <w:rFonts w:ascii="Sylfaen" w:eastAsia="Tahoma" w:hAnsi="Sylfaen" w:cs="Tahoma"/>
              <w:b/>
              <w:bCs/>
              <w:sz w:val="24"/>
              <w:szCs w:val="24"/>
              <w:rPrChange w:id="1130" w:author="Derenik Petrosyan" w:date="2024-04-15T12:31:00Z">
                <w:rPr>
                  <w:del w:id="1131" w:author="Derenik Petrosyan" w:date="2024-04-15T12:31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7C3808">
            <w:rPr>
              <w:rFonts w:ascii="Sylfaen" w:eastAsia="Tahoma" w:hAnsi="Sylfaen" w:cs="Tahoma"/>
              <w:b/>
              <w:bCs/>
              <w:sz w:val="24"/>
              <w:szCs w:val="24"/>
              <w:rPrChange w:id="1132" w:author="Derenik Petrosyan" w:date="2024-04-15T12:31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2</w:t>
          </w:r>
          <w:commentRangeStart w:id="1133"/>
          <w:r w:rsidRPr="007C3808">
            <w:rPr>
              <w:rFonts w:ascii="Sylfaen" w:eastAsia="Tahoma" w:hAnsi="Sylfaen" w:cs="Tahoma"/>
              <w:b/>
              <w:bCs/>
              <w:sz w:val="24"/>
              <w:szCs w:val="24"/>
              <w:rPrChange w:id="1134" w:author="Derenik Petrosyan" w:date="2024-04-15T12:31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 Ցանցի ծածկույթ և հուսալիություն</w:t>
          </w:r>
          <w:commentRangeEnd w:id="1133"/>
          <w:r w:rsidR="0062125D">
            <w:rPr>
              <w:rStyle w:val="CommentReference"/>
            </w:rPr>
            <w:commentReference w:id="1133"/>
          </w:r>
          <w:r w:rsidRPr="007C3808">
            <w:rPr>
              <w:rFonts w:ascii="Sylfaen" w:eastAsia="Tahoma" w:hAnsi="Sylfaen" w:cs="Tahoma"/>
              <w:b/>
              <w:bCs/>
              <w:sz w:val="24"/>
              <w:szCs w:val="24"/>
              <w:rPrChange w:id="1135" w:author="Derenik Petrosyan" w:date="2024-04-15T12:31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</w:t>
          </w:r>
        </w:p>
        <w:p w14:paraId="0C1007C7" w14:textId="77777777" w:rsidR="00296C59" w:rsidRPr="00444B6D" w:rsidRDefault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3FA2B61D" w14:textId="63833ED8" w:rsidR="00495345" w:rsidRPr="00444B6D" w:rsidRDefault="00296C59">
          <w:pPr>
            <w:spacing w:line="360" w:lineRule="auto"/>
            <w:ind w:firstLine="720"/>
            <w:jc w:val="both"/>
            <w:rPr>
              <w:rFonts w:ascii="Sylfaen" w:eastAsia="Tahoma" w:hAnsi="Sylfaen" w:cs="Tahoma"/>
              <w:sz w:val="24"/>
              <w:szCs w:val="24"/>
            </w:rPr>
            <w:pPrChange w:id="1136" w:author="Derenik Petrosyan" w:date="2024-04-16T14:15:00Z">
              <w:pPr>
                <w:spacing w:line="360" w:lineRule="auto"/>
                <w:jc w:val="both"/>
              </w:pPr>
            </w:pPrChange>
          </w:pPr>
          <w:r w:rsidRPr="00444B6D">
            <w:rPr>
              <w:rFonts w:ascii="Sylfaen" w:eastAsia="Tahoma" w:hAnsi="Sylfaen" w:cs="Tahoma"/>
              <w:sz w:val="24"/>
              <w:szCs w:val="24"/>
            </w:rPr>
            <w:t>Արդյունաբերական միջավայրերում ամենուրեք ցանցի ծածկույթի և բարձր հուսալիության հասնելը կարող է դժվար լինել այնպիսի գործոնների պատճառով, ինչպիսիք են ազդանշանի</w:t>
          </w:r>
          <w:ins w:id="1137" w:author="Sargis Sargsyan" w:date="2024-04-10T19:57:00Z">
            <w:r w:rsidR="00D25005" w:rsidRPr="00444B6D">
              <w:rPr>
                <w:rFonts w:ascii="Sylfaen" w:eastAsia="Tahoma" w:hAnsi="Sylfaen" w:cs="Tahoma"/>
                <w:sz w:val="24"/>
                <w:szCs w:val="24"/>
              </w:rPr>
              <w:t xml:space="preserve"> էներգիայի</w:t>
            </w:r>
          </w:ins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 թուլացումը</w:t>
          </w:r>
          <w:del w:id="1138" w:author="Sargis Sargsyan" w:date="2024-04-10T19:58:00Z">
            <w:r w:rsidRPr="00444B6D" w:rsidDel="00D25005">
              <w:rPr>
                <w:rFonts w:ascii="Sylfaen" w:eastAsia="Tahoma" w:hAnsi="Sylfaen" w:cs="Tahoma"/>
                <w:sz w:val="24"/>
                <w:szCs w:val="24"/>
              </w:rPr>
              <w:delText>, միջամտությունը</w:delText>
            </w:r>
          </w:del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 և շրջակա միջավայրի պայմանները: Արդյունաբերական միջավայրերում 5G ենթակառուցվածքի, ներառյալ բազային կայանների և փոքր բջիջների տեղակայումը պահանջում է մանրակրկիտ պլանավորում և օպտիմիզացում՝ ապահովելու համապատասխան ծածկույթ և կատարում:</w:t>
          </w:r>
        </w:p>
        <w:p w14:paraId="4E3B1CD6" w14:textId="66D41434" w:rsidR="00296C59" w:rsidRPr="00F871CC" w:rsidDel="00F871CC" w:rsidRDefault="00296C59" w:rsidP="00F26AD1">
          <w:pPr>
            <w:spacing w:line="360" w:lineRule="auto"/>
            <w:jc w:val="both"/>
            <w:rPr>
              <w:del w:id="1139" w:author="Derenik Petrosyan" w:date="2024-04-15T12:33:00Z"/>
              <w:rFonts w:ascii="Sylfaen" w:eastAsia="Tahoma" w:hAnsi="Sylfaen" w:cs="Tahoma"/>
              <w:sz w:val="24"/>
              <w:szCs w:val="24"/>
            </w:rPr>
          </w:pPr>
          <w:r w:rsidRPr="00444B6D">
            <w:rPr>
              <w:rFonts w:ascii="Sylfaen" w:eastAsia="Tahoma" w:hAnsi="Sylfaen" w:cs="Tahoma"/>
              <w:sz w:val="24"/>
              <w:szCs w:val="24"/>
            </w:rPr>
            <w:t>3</w:t>
          </w:r>
          <w:r w:rsidRPr="00F871CC">
            <w:rPr>
              <w:rFonts w:ascii="Sylfaen" w:eastAsia="Tahoma" w:hAnsi="Sylfaen" w:cs="Tahoma"/>
              <w:b/>
              <w:bCs/>
              <w:sz w:val="24"/>
              <w:szCs w:val="24"/>
              <w:rPrChange w:id="1140" w:author="Derenik Petrosyan" w:date="2024-04-15T12:34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 xml:space="preserve">. </w:t>
          </w:r>
          <w:ins w:id="1141" w:author="Derenik Petrosyan" w:date="2024-04-15T13:18:00Z">
            <w:r w:rsidR="00FD02F3" w:rsidRPr="00FD02F3">
              <w:rPr>
                <w:rFonts w:ascii="Sylfaen" w:eastAsia="Tahoma" w:hAnsi="Sylfaen" w:cs="Tahoma"/>
                <w:b/>
                <w:bCs/>
                <w:sz w:val="24"/>
                <w:szCs w:val="24"/>
              </w:rPr>
              <w:t>Մասշտաբայնություն</w:t>
            </w:r>
          </w:ins>
          <w:commentRangeStart w:id="1142"/>
          <w:del w:id="1143" w:author="Derenik Petrosyan" w:date="2024-04-15T13:18:00Z">
            <w:r w:rsidRPr="00F871CC" w:rsidDel="00FD02F3">
              <w:rPr>
                <w:rFonts w:ascii="Sylfaen" w:eastAsia="Tahoma" w:hAnsi="Sylfaen" w:cs="Tahoma"/>
                <w:b/>
                <w:bCs/>
                <w:sz w:val="24"/>
                <w:szCs w:val="24"/>
                <w:highlight w:val="yellow"/>
                <w:rPrChange w:id="1144" w:author="Derenik Petrosyan" w:date="2024-04-15T12:34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Ընդարձակություն</w:delText>
            </w:r>
          </w:del>
          <w:r w:rsidRPr="00F871CC">
            <w:rPr>
              <w:rFonts w:ascii="Sylfaen" w:eastAsia="Tahoma" w:hAnsi="Sylfaen" w:cs="Tahoma"/>
              <w:b/>
              <w:bCs/>
              <w:sz w:val="24"/>
              <w:szCs w:val="24"/>
              <w:rPrChange w:id="1145" w:author="Derenik Petrosyan" w:date="2024-04-15T12:34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 xml:space="preserve"> և ռեսուրսների կառավարում</w:t>
          </w:r>
          <w:commentRangeEnd w:id="1142"/>
          <w:r w:rsidR="00F871CC" w:rsidRPr="00F871CC">
            <w:rPr>
              <w:rStyle w:val="CommentReference"/>
              <w:rFonts w:ascii="Sylfaen" w:hAnsi="Sylfaen"/>
              <w:b/>
              <w:bCs/>
              <w:sz w:val="24"/>
              <w:szCs w:val="24"/>
              <w:rPrChange w:id="1146" w:author="Derenik Petrosyan" w:date="2024-04-15T12:34:00Z">
                <w:rPr>
                  <w:rStyle w:val="CommentReference"/>
                </w:rPr>
              </w:rPrChange>
            </w:rPr>
            <w:commentReference w:id="1142"/>
          </w:r>
          <w:r w:rsidRPr="00F871CC">
            <w:rPr>
              <w:rFonts w:ascii="Sylfaen" w:eastAsia="Tahoma" w:hAnsi="Sylfaen" w:cs="Tahoma"/>
              <w:b/>
              <w:bCs/>
              <w:sz w:val="24"/>
              <w:szCs w:val="24"/>
              <w:rPrChange w:id="1147" w:author="Derenik Petrosyan" w:date="2024-04-15T12:34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</w:t>
          </w:r>
        </w:p>
        <w:p w14:paraId="4CCE14CF" w14:textId="77777777" w:rsidR="00296C59" w:rsidRPr="00F871CC" w:rsidRDefault="00296C59" w:rsidP="00F26AD1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19012597" w14:textId="3B2A4919" w:rsidR="00296C59" w:rsidRDefault="00296C59" w:rsidP="00DD6269">
          <w:pPr>
            <w:spacing w:line="360" w:lineRule="auto"/>
            <w:ind w:firstLine="720"/>
            <w:jc w:val="both"/>
            <w:rPr>
              <w:ins w:id="1148" w:author="Derenik Petrosyan" w:date="2024-04-16T14:21:00Z"/>
              <w:rFonts w:ascii="Sylfaen" w:eastAsia="Tahoma" w:hAnsi="Sylfaen" w:cs="Tahoma"/>
              <w:sz w:val="24"/>
              <w:szCs w:val="24"/>
            </w:rPr>
          </w:pPr>
          <w:r w:rsidRPr="00444B6D">
            <w:rPr>
              <w:rFonts w:ascii="Sylfaen" w:eastAsia="Tahoma" w:hAnsi="Sylfaen" w:cs="Tahoma"/>
              <w:sz w:val="24"/>
              <w:szCs w:val="24"/>
            </w:rPr>
            <w:t>5G ցանցերում մասշտաբայնության և ռեսուրսների բաշխման կառավարումը` IIoT-ի տեղակայման մեջ միացված սարքերի և հավելվածների աճող թվին աջակցելու համար բարդ խնդիր է: Ռեսուրսների արդյունավետ կառավարումը, ներառյալ սպեկտրի տեղաբաշխումը, թողունակության ապահովումը և ցանցի կտրումը, կարևոր է IIoT հավելվածների բազմազան պահանջները բավարարելու համար՝ միաժամանակ օպտիմալացնելով ցանցի կատարումն ու արդյունավետությունը:</w:t>
          </w:r>
        </w:p>
        <w:p w14:paraId="60431EBE" w14:textId="77777777" w:rsidR="006436B2" w:rsidRPr="00444B6D" w:rsidRDefault="006436B2">
          <w:pPr>
            <w:spacing w:line="360" w:lineRule="auto"/>
            <w:ind w:firstLine="720"/>
            <w:jc w:val="both"/>
            <w:rPr>
              <w:rFonts w:ascii="Sylfaen" w:eastAsia="Tahoma" w:hAnsi="Sylfaen" w:cs="Tahoma"/>
              <w:sz w:val="24"/>
              <w:szCs w:val="24"/>
            </w:rPr>
            <w:pPrChange w:id="1149" w:author="Derenik Petrosyan" w:date="2024-04-16T14:15:00Z">
              <w:pPr>
                <w:spacing w:line="360" w:lineRule="auto"/>
                <w:jc w:val="both"/>
              </w:pPr>
            </w:pPrChange>
          </w:pPr>
        </w:p>
        <w:p w14:paraId="5C0BC3E8" w14:textId="77777777" w:rsidR="00296C59" w:rsidRPr="00F871CC" w:rsidRDefault="00296C59" w:rsidP="00F26AD1">
          <w:pPr>
            <w:spacing w:line="360" w:lineRule="auto"/>
            <w:jc w:val="both"/>
            <w:rPr>
              <w:rFonts w:ascii="Sylfaen" w:eastAsia="Tahoma" w:hAnsi="Sylfaen" w:cs="Tahoma"/>
              <w:b/>
              <w:bCs/>
              <w:sz w:val="24"/>
              <w:szCs w:val="24"/>
              <w:rPrChange w:id="1150" w:author="Derenik Petrosyan" w:date="2024-04-15T12:34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F871CC">
            <w:rPr>
              <w:rFonts w:ascii="Sylfaen" w:eastAsia="Tahoma" w:hAnsi="Sylfaen" w:cs="Tahoma"/>
              <w:b/>
              <w:bCs/>
              <w:sz w:val="24"/>
              <w:szCs w:val="24"/>
              <w:rPrChange w:id="1151" w:author="Derenik Petrosyan" w:date="2024-04-15T12:34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4. Տվյալների կառավարում և վերլուծություն.</w:t>
          </w:r>
        </w:p>
        <w:p w14:paraId="4A678202" w14:textId="3512339D" w:rsidR="00296C59" w:rsidRPr="00444B6D" w:rsidDel="00F871CC" w:rsidRDefault="00296C59">
          <w:pPr>
            <w:spacing w:line="360" w:lineRule="auto"/>
            <w:jc w:val="both"/>
            <w:rPr>
              <w:del w:id="1152" w:author="Derenik Petrosyan" w:date="2024-04-15T12:34:00Z"/>
              <w:rFonts w:ascii="Sylfaen" w:eastAsia="Tahoma" w:hAnsi="Sylfaen" w:cs="Tahoma"/>
              <w:sz w:val="24"/>
              <w:szCs w:val="24"/>
            </w:rPr>
          </w:pPr>
        </w:p>
        <w:p w14:paraId="7FF361B0" w14:textId="35282E72" w:rsidR="00296C59" w:rsidRPr="00444B6D" w:rsidRDefault="00296C59">
          <w:pPr>
            <w:spacing w:line="360" w:lineRule="auto"/>
            <w:ind w:firstLine="720"/>
            <w:jc w:val="both"/>
            <w:rPr>
              <w:rFonts w:ascii="Sylfaen" w:eastAsia="Tahoma" w:hAnsi="Sylfaen" w:cs="Tahoma"/>
              <w:sz w:val="24"/>
              <w:szCs w:val="24"/>
            </w:rPr>
            <w:pPrChange w:id="1153" w:author="Derenik Petrosyan" w:date="2024-04-16T14:15:00Z">
              <w:pPr>
                <w:spacing w:line="360" w:lineRule="auto"/>
                <w:jc w:val="both"/>
              </w:pPr>
            </w:pPrChange>
          </w:pPr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IIoT սարքերի կողմից ստեղծված հսկայական տվյալների կառավարումը </w:t>
          </w:r>
          <w:del w:id="1154" w:author="Derenik Petrosyan" w:date="2024-04-15T13:24:00Z">
            <w:r w:rsidRPr="00833B82" w:rsidDel="00833B82">
              <w:rPr>
                <w:rFonts w:ascii="Sylfaen" w:eastAsia="Tahoma" w:hAnsi="Sylfaen" w:cs="Tahoma"/>
                <w:sz w:val="24"/>
                <w:szCs w:val="24"/>
              </w:rPr>
              <w:delText xml:space="preserve">և գործող պատկերացումների արդյունահանումը զգալի </w:delText>
            </w:r>
          </w:del>
          <w:r w:rsidRPr="00833B82">
            <w:rPr>
              <w:rFonts w:ascii="Sylfaen" w:eastAsia="Tahoma" w:hAnsi="Sylfaen" w:cs="Tahoma"/>
              <w:sz w:val="24"/>
              <w:szCs w:val="24"/>
            </w:rPr>
            <w:t>մարտահրավերներ են ստեղծում</w:t>
          </w:r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: Տվյալների արդյունավետ կառավարումը, </w:t>
          </w:r>
          <w:r w:rsidRPr="00444B6D">
            <w:rPr>
              <w:rFonts w:ascii="Sylfaen" w:eastAsia="Tahoma" w:hAnsi="Sylfaen" w:cs="Tahoma"/>
              <w:sz w:val="24"/>
              <w:szCs w:val="24"/>
            </w:rPr>
            <w:lastRenderedPageBreak/>
            <w:t xml:space="preserve">պահպանումը, մշակումը և վերլուծությունը կարևոր են </w:t>
          </w:r>
          <w:r w:rsidRPr="00833B82">
            <w:rPr>
              <w:rFonts w:ascii="Sylfaen" w:eastAsia="Tahoma" w:hAnsi="Sylfaen" w:cs="Tahoma"/>
              <w:sz w:val="24"/>
              <w:szCs w:val="24"/>
            </w:rPr>
            <w:t>I</w:t>
          </w:r>
          <w:r w:rsidR="00833B82" w:rsidRPr="00833B82">
            <w:rPr>
              <w:rFonts w:ascii="Sylfaen" w:eastAsia="Tahoma" w:hAnsi="Sylfaen" w:cs="Tahoma"/>
              <w:sz w:val="24"/>
              <w:szCs w:val="24"/>
              <w:rPrChange w:id="1155" w:author="Derenik Petrosyan" w:date="2024-04-15T13:25:00Z">
                <w:rPr>
                  <w:rFonts w:ascii="Sylfaen" w:eastAsia="Tahoma" w:hAnsi="Sylfaen" w:cs="Tahoma"/>
                  <w:sz w:val="24"/>
                  <w:szCs w:val="24"/>
                  <w:highlight w:val="yellow"/>
                </w:rPr>
              </w:rPrChange>
            </w:rPr>
            <w:t>i</w:t>
          </w:r>
          <w:r w:rsidRPr="00833B82">
            <w:rPr>
              <w:rFonts w:ascii="Sylfaen" w:eastAsia="Tahoma" w:hAnsi="Sylfaen" w:cs="Tahoma"/>
              <w:sz w:val="24"/>
              <w:szCs w:val="24"/>
            </w:rPr>
            <w:t>oT</w:t>
          </w:r>
          <w:ins w:id="1156" w:author="Derenik Petrosyan" w:date="2024-04-15T13:24:00Z">
            <w:r w:rsidR="00833B82" w:rsidRPr="00833B82">
              <w:rPr>
                <w:rFonts w:ascii="Sylfaen" w:eastAsia="Tahoma" w:hAnsi="Sylfaen" w:cs="Tahoma"/>
                <w:sz w:val="24"/>
                <w:szCs w:val="24"/>
                <w:rPrChange w:id="1157" w:author="Derenik Petrosyan" w:date="2024-04-15T13:25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</w:rPr>
                </w:rPrChange>
              </w:rPr>
              <w:t xml:space="preserve"> սար</w:t>
            </w:r>
          </w:ins>
          <w:ins w:id="1158" w:author="Derenik Petrosyan" w:date="2024-04-15T13:25:00Z">
            <w:r w:rsidR="00833B82" w:rsidRPr="00833B82">
              <w:rPr>
                <w:rFonts w:ascii="Sylfaen" w:eastAsia="Tahoma" w:hAnsi="Sylfaen" w:cs="Tahoma"/>
                <w:sz w:val="24"/>
                <w:szCs w:val="24"/>
                <w:rPrChange w:id="1159" w:author="Derenik Petrosyan" w:date="2024-04-15T13:25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</w:rPr>
                </w:rPrChange>
              </w:rPr>
              <w:t>քաորումներից</w:t>
            </w:r>
          </w:ins>
          <w:r w:rsidRPr="00833B82">
            <w:rPr>
              <w:rFonts w:ascii="Sylfaen" w:eastAsia="Tahoma" w:hAnsi="Sylfaen" w:cs="Tahoma"/>
              <w:sz w:val="24"/>
              <w:szCs w:val="24"/>
            </w:rPr>
            <w:t xml:space="preserve"> տվյալներից արժեք ստանալու</w:t>
          </w:r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 և արդյունաբերական գործընթացներում տեղեկացված որոշումներ կայացնելու համար:</w:t>
          </w:r>
        </w:p>
        <w:p w14:paraId="36F78A69" w14:textId="77777777" w:rsidR="00296C59" w:rsidRPr="00CC15F8" w:rsidDel="00AA12B6" w:rsidRDefault="00296C59" w:rsidP="00F26AD1">
          <w:pPr>
            <w:spacing w:line="360" w:lineRule="auto"/>
            <w:jc w:val="both"/>
            <w:rPr>
              <w:del w:id="1160" w:author="Derenik Petrosyan" w:date="2024-04-15T12:35:00Z"/>
              <w:rFonts w:ascii="Sylfaen" w:eastAsia="Tahoma" w:hAnsi="Sylfaen" w:cs="Tahoma"/>
              <w:b/>
              <w:bCs/>
              <w:sz w:val="24"/>
              <w:szCs w:val="24"/>
              <w:rPrChange w:id="1161" w:author="Derenik Petrosyan" w:date="2024-04-16T13:48:00Z">
                <w:rPr>
                  <w:del w:id="1162" w:author="Derenik Petrosyan" w:date="2024-04-15T12:35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CC15F8">
            <w:rPr>
              <w:rFonts w:ascii="Sylfaen" w:eastAsia="Tahoma" w:hAnsi="Sylfaen" w:cs="Tahoma"/>
              <w:b/>
              <w:bCs/>
              <w:sz w:val="24"/>
              <w:szCs w:val="24"/>
              <w:rPrChange w:id="1163" w:author="Derenik Petrosyan" w:date="2024-04-16T13:4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5. Կանոնակարգային համապատասխանություն.</w:t>
          </w:r>
        </w:p>
        <w:p w14:paraId="5185A028" w14:textId="77777777" w:rsidR="00296C59" w:rsidRPr="00444B6D" w:rsidRDefault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6062CFEE" w14:textId="50BC55F2" w:rsidR="000C2831" w:rsidRDefault="00296C59">
          <w:pPr>
            <w:spacing w:line="360" w:lineRule="auto"/>
            <w:ind w:firstLine="720"/>
            <w:jc w:val="both"/>
            <w:rPr>
              <w:ins w:id="1164" w:author="Derenik Petrosyan" w:date="2024-04-15T13:25:00Z"/>
              <w:rFonts w:ascii="Sylfaen" w:eastAsia="Tahoma" w:hAnsi="Sylfaen" w:cs="Tahoma"/>
              <w:sz w:val="24"/>
              <w:szCs w:val="24"/>
            </w:rPr>
          </w:pPr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Տվյալների գաղտնիության, անվտանգության և բնապահպանական կանոնակարգերի հետ կապված կարգավորող պահանջներին և արդյունաբերության ստանդարտներին համապատասխանելը կարևոր նշանակություն ունի IIoT տեղակայման ժամանակ: Կանոնակարգերի հետ համապատասխանության ապահովումը, ինչպիսիք են </w:t>
          </w:r>
          <w:commentRangeStart w:id="1165"/>
          <w:r w:rsidRPr="00F26AD1">
            <w:rPr>
              <w:rFonts w:ascii="Sylfaen" w:eastAsia="Tahoma" w:hAnsi="Sylfaen" w:cs="Tahoma"/>
              <w:sz w:val="24"/>
              <w:szCs w:val="24"/>
            </w:rPr>
            <w:t>GDPR</w:t>
          </w:r>
          <w:commentRangeEnd w:id="1165"/>
          <w:r w:rsidR="007E3486" w:rsidRPr="00F26AD1">
            <w:rPr>
              <w:rStyle w:val="CommentReference"/>
            </w:rPr>
            <w:commentReference w:id="1165"/>
          </w:r>
          <w:r w:rsidRPr="00F26AD1">
            <w:rPr>
              <w:rFonts w:ascii="Sylfaen" w:eastAsia="Tahoma" w:hAnsi="Sylfaen" w:cs="Tahoma"/>
              <w:sz w:val="24"/>
              <w:szCs w:val="24"/>
            </w:rPr>
            <w:t>-ը</w:t>
          </w:r>
          <w:ins w:id="1166" w:author="Derenik Petrosyan" w:date="2024-04-16T13:49:00Z">
            <w:r w:rsidR="00CC15F8" w:rsidRPr="00CC15F8">
              <w:rPr>
                <w:rFonts w:ascii="Sylfaen" w:eastAsia="Tahoma" w:hAnsi="Sylfaen" w:cs="Tahoma"/>
                <w:sz w:val="24"/>
                <w:szCs w:val="24"/>
                <w:rPrChange w:id="1167" w:author="Derenik Petrosyan" w:date="2024-04-16T13:49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  <w:lang w:val="en-US"/>
                  </w:rPr>
                </w:rPrChange>
              </w:rPr>
              <w:t xml:space="preserve">( </w:t>
            </w:r>
            <w:r w:rsidR="00CC15F8" w:rsidRPr="00CC15F8">
              <w:rPr>
                <w:rFonts w:ascii="Sylfaen" w:eastAsia="Tahoma" w:hAnsi="Sylfaen" w:cs="Tahoma"/>
                <w:sz w:val="24"/>
                <w:szCs w:val="24"/>
              </w:rPr>
              <w:t>General Data Protection Regulation</w:t>
            </w:r>
            <w:r w:rsidR="00CC15F8" w:rsidRPr="00CC15F8">
              <w:rPr>
                <w:rFonts w:ascii="Sylfaen" w:eastAsia="Tahoma" w:hAnsi="Sylfaen" w:cs="Tahoma"/>
                <w:sz w:val="24"/>
                <w:szCs w:val="24"/>
                <w:rPrChange w:id="1168" w:author="Derenik Petrosyan" w:date="2024-04-16T13:49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 xml:space="preserve"> </w:t>
            </w:r>
            <w:r w:rsidR="00CC15F8" w:rsidRPr="00A34401">
              <w:rPr>
                <w:rFonts w:ascii="Sylfaen" w:eastAsia="Tahoma" w:hAnsi="Sylfaen" w:cs="Tahoma"/>
                <w:sz w:val="24"/>
                <w:szCs w:val="24"/>
                <w:rPrChange w:id="1169" w:author="Derenik Petrosyan" w:date="2024-04-16T14:18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>)</w:t>
            </w:r>
          </w:ins>
          <w:r w:rsidRPr="00F26AD1">
            <w:rPr>
              <w:rFonts w:ascii="Sylfaen" w:eastAsia="Tahoma" w:hAnsi="Sylfaen" w:cs="Tahoma"/>
              <w:sz w:val="24"/>
              <w:szCs w:val="24"/>
            </w:rPr>
            <w:t xml:space="preserve">, </w:t>
          </w:r>
          <w:commentRangeStart w:id="1170"/>
          <w:r w:rsidRPr="00F26AD1">
            <w:rPr>
              <w:rFonts w:ascii="Sylfaen" w:eastAsia="Tahoma" w:hAnsi="Sylfaen" w:cs="Tahoma"/>
              <w:sz w:val="24"/>
              <w:szCs w:val="24"/>
            </w:rPr>
            <w:t>HIPAA</w:t>
          </w:r>
          <w:commentRangeEnd w:id="1170"/>
          <w:r w:rsidR="00ED03DF" w:rsidRPr="00F26AD1">
            <w:rPr>
              <w:rStyle w:val="CommentReference"/>
            </w:rPr>
            <w:commentReference w:id="1170"/>
          </w:r>
          <w:r w:rsidRPr="00F26AD1">
            <w:rPr>
              <w:rFonts w:ascii="Sylfaen" w:eastAsia="Tahoma" w:hAnsi="Sylfaen" w:cs="Tahoma"/>
              <w:sz w:val="24"/>
              <w:szCs w:val="24"/>
            </w:rPr>
            <w:t>-ն</w:t>
          </w:r>
          <w:ins w:id="1171" w:author="Derenik Petrosyan" w:date="2024-04-16T13:51:00Z">
            <w:r w:rsidR="00F440BE" w:rsidRPr="00F440BE">
              <w:rPr>
                <w:rFonts w:ascii="Sylfaen" w:eastAsia="Tahoma" w:hAnsi="Sylfaen" w:cs="Tahoma"/>
                <w:sz w:val="24"/>
                <w:szCs w:val="24"/>
                <w:rPrChange w:id="1172" w:author="Derenik Petrosyan" w:date="2024-04-16T13:51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 xml:space="preserve"> (</w:t>
            </w:r>
            <w:r w:rsidR="00F440BE" w:rsidRPr="00F440BE">
              <w:rPr>
                <w:rFonts w:ascii="Sylfaen" w:eastAsia="Tahoma" w:hAnsi="Sylfaen" w:cs="Tahoma"/>
                <w:sz w:val="24"/>
                <w:szCs w:val="24"/>
              </w:rPr>
              <w:t>Health Insurance Portability and Accountability Act</w:t>
            </w:r>
          </w:ins>
          <w:ins w:id="1173" w:author="Derenik Petrosyan" w:date="2024-04-16T13:52:00Z">
            <w:r w:rsidR="00F440BE" w:rsidRPr="00F440BE">
              <w:rPr>
                <w:rFonts w:ascii="Sylfaen" w:eastAsia="Tahoma" w:hAnsi="Sylfaen" w:cs="Tahoma"/>
                <w:sz w:val="24"/>
                <w:szCs w:val="24"/>
                <w:rPrChange w:id="1174" w:author="Derenik Petrosyan" w:date="2024-04-16T13:52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 xml:space="preserve"> </w:t>
            </w:r>
          </w:ins>
          <w:ins w:id="1175" w:author="Derenik Petrosyan" w:date="2024-04-16T13:51:00Z">
            <w:r w:rsidR="00F440BE" w:rsidRPr="00F440BE">
              <w:rPr>
                <w:rFonts w:ascii="Sylfaen" w:eastAsia="Tahoma" w:hAnsi="Sylfaen" w:cs="Tahoma"/>
                <w:sz w:val="24"/>
                <w:szCs w:val="24"/>
                <w:rPrChange w:id="1176" w:author="Derenik Petrosyan" w:date="2024-04-16T13:52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>)</w:t>
            </w:r>
          </w:ins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 և ոլորտի հատուկ ստանդարտները, պահանջում են տվյալների կառավարման ամուր շրջանակներ, անվտանգության միջոցներ և լավագույն փորձի պահպանում:</w:t>
          </w:r>
        </w:p>
        <w:p w14:paraId="602CF5CD" w14:textId="77777777" w:rsidR="00495345" w:rsidRDefault="00495345">
          <w:pPr>
            <w:spacing w:line="360" w:lineRule="auto"/>
            <w:ind w:firstLine="720"/>
            <w:jc w:val="both"/>
            <w:rPr>
              <w:ins w:id="1177" w:author="Derenik Petrosyan" w:date="2024-04-21T11:12:00Z"/>
              <w:rFonts w:ascii="Sylfaen" w:eastAsia="Tahoma" w:hAnsi="Sylfaen" w:cs="Tahoma"/>
              <w:sz w:val="24"/>
              <w:szCs w:val="24"/>
            </w:rPr>
          </w:pPr>
        </w:p>
        <w:p w14:paraId="6B78C583" w14:textId="603158EA" w:rsidR="00E4298E" w:rsidRPr="00444B6D" w:rsidRDefault="0059570A">
          <w:pPr>
            <w:spacing w:line="360" w:lineRule="auto"/>
            <w:ind w:firstLine="720"/>
            <w:jc w:val="both"/>
            <w:rPr>
              <w:rFonts w:ascii="Sylfaen" w:eastAsia="Arial" w:hAnsi="Sylfaen" w:cs="Arial"/>
              <w:sz w:val="24"/>
              <w:szCs w:val="24"/>
            </w:rPr>
            <w:pPrChange w:id="1178" w:author="Derenik Petrosyan" w:date="2024-04-16T14:15:00Z">
              <w:pPr>
                <w:spacing w:line="360" w:lineRule="auto"/>
                <w:jc w:val="both"/>
              </w:pPr>
            </w:pPrChange>
          </w:pPr>
          <w:del w:id="1179" w:author="Derenik Petrosyan" w:date="2024-04-15T13:14:00Z">
            <w:r w:rsidRPr="00444B6D" w:rsidDel="00857FC0">
              <w:rPr>
                <w:rFonts w:ascii="Sylfaen" w:eastAsia="Tahoma" w:hAnsi="Sylfaen" w:cs="Tahoma"/>
                <w:sz w:val="24"/>
                <w:szCs w:val="24"/>
              </w:rPr>
              <w:delText>:</w:delText>
            </w:r>
          </w:del>
        </w:p>
      </w:sdtContent>
    </w:sdt>
    <w:bookmarkStart w:id="1180" w:name="_Toc165229603"/>
    <w:p w14:paraId="133E1340" w14:textId="77777777" w:rsidR="00E4298E" w:rsidRPr="00DC2830" w:rsidRDefault="00285977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181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35"/>
          <w:id w:val="50201505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2.4 5G-IIoT ինտեգրման հնարավորություններն ու առավելությունները</w:t>
          </w:r>
        </w:sdtContent>
      </w:sdt>
      <w:bookmarkEnd w:id="1180"/>
    </w:p>
    <w:p w14:paraId="4F754967" w14:textId="1406AD76" w:rsidR="00E4298E" w:rsidDel="00A06C20" w:rsidRDefault="00FC3230" w:rsidP="00FC3230">
      <w:pPr>
        <w:spacing w:line="360" w:lineRule="auto"/>
        <w:ind w:firstLine="720"/>
        <w:jc w:val="both"/>
        <w:rPr>
          <w:del w:id="1182" w:author="Derenik Petrosyan" w:date="2024-04-16T14:30:00Z"/>
          <w:rFonts w:ascii="Sylfaen" w:eastAsia="Arial" w:hAnsi="Sylfaen" w:cs="Arial"/>
          <w:sz w:val="24"/>
          <w:szCs w:val="24"/>
        </w:rPr>
      </w:pPr>
      <w:ins w:id="1183" w:author="Derenik Petrosyan" w:date="2024-04-16T14:30:00Z">
        <w:r w:rsidRPr="00FC3230">
          <w:rPr>
            <w:rFonts w:ascii="Sylfaen" w:eastAsia="Arial" w:hAnsi="Sylfaen" w:cs="Arial"/>
            <w:sz w:val="24"/>
            <w:szCs w:val="24"/>
          </w:rPr>
          <w:t xml:space="preserve">5G-ի ընկալումը բացառապես բջջային կապի ոլորտում անտեսում է դրա ավելի լայն ազդեցությունը: Սմարթֆոններից բացի, 5G-ը վճռորոշ դեր է խաղում Արդյունաբերություն 4.0-ում և Իրերի արդյունաբերական ինտերնետում (IIoT), որտեղ այն ուժեղացնում է կապը տարբեր սարքերի համար: Դրա ազդեցությունը տարածվում է արդյունաբերական և սպասարկման ոլորտների վրա՝ դրսևորվելով համալսարանական ցանցերում և լայնածավալ տեղակայումներով: Իր ցածր </w:t>
        </w:r>
      </w:ins>
      <w:ins w:id="1184" w:author="Derenik Petrosyan" w:date="2024-04-16T14:32:00Z">
        <w:r w:rsidR="00A06C20">
          <w:rPr>
            <w:rFonts w:ascii="Sylfaen" w:eastAsia="Arial" w:hAnsi="Sylfaen" w:cs="Arial"/>
            <w:sz w:val="24"/>
            <w:szCs w:val="24"/>
            <w:lang w:val="hy-AM"/>
          </w:rPr>
          <w:t>հապաղմամբ</w:t>
        </w:r>
      </w:ins>
      <w:ins w:id="1185" w:author="Derenik Petrosyan" w:date="2024-04-16T14:30:00Z">
        <w:r w:rsidRPr="00FC3230">
          <w:rPr>
            <w:rFonts w:ascii="Sylfaen" w:eastAsia="Arial" w:hAnsi="Sylfaen" w:cs="Arial"/>
            <w:sz w:val="24"/>
            <w:szCs w:val="24"/>
          </w:rPr>
          <w:t xml:space="preserve"> և բարձր թողունակությամբ՝ 5G-ը պատրաստվում է դառնալ ստանդարտ թվայնացման նախաձեռնություններում, ինչպիսիք են խելացի քաղաքները, գործարանները և շարժունակության լուծումները՝ ավելի ամրապնդելով իր կարևորությունը ավանդական բջջային կապից դուրս:</w:t>
        </w:r>
      </w:ins>
    </w:p>
    <w:p w14:paraId="2D987A7B" w14:textId="7D3507F7" w:rsidR="003A5B3B" w:rsidRPr="003A5B3B" w:rsidRDefault="00646F91">
      <w:pPr>
        <w:spacing w:line="360" w:lineRule="auto"/>
        <w:ind w:firstLine="720"/>
        <w:jc w:val="both"/>
        <w:rPr>
          <w:ins w:id="1186" w:author="Derenik Petrosyan" w:date="2024-04-16T15:01:00Z"/>
          <w:rFonts w:ascii="Sylfaen" w:eastAsia="Arial" w:hAnsi="Sylfaen" w:cs="Arial"/>
          <w:sz w:val="24"/>
          <w:szCs w:val="24"/>
          <w:lang w:val="hy-AM"/>
        </w:rPr>
        <w:pPrChange w:id="1187" w:author="Derenik Petrosyan" w:date="2024-04-16T15:02:00Z">
          <w:pPr>
            <w:spacing w:line="360" w:lineRule="auto"/>
            <w:jc w:val="both"/>
          </w:pPr>
        </w:pPrChange>
      </w:pPr>
      <w:ins w:id="1188" w:author="Derenik Petrosyan" w:date="2024-04-16T14:34:00Z">
        <w:r>
          <w:rPr>
            <w:rFonts w:ascii="Sylfaen" w:eastAsia="Arial" w:hAnsi="Sylfaen" w:cs="Arial"/>
            <w:sz w:val="24"/>
            <w:szCs w:val="24"/>
            <w:lang w:val="hy-AM"/>
          </w:rPr>
          <w:t xml:space="preserve"> </w:t>
        </w:r>
      </w:ins>
      <w:ins w:id="1189" w:author="Derenik Petrosyan" w:date="2024-04-16T15:01:00Z">
        <w:r w:rsidR="003A5B3B" w:rsidRPr="003A5B3B">
          <w:rPr>
            <w:rFonts w:ascii="Sylfaen" w:eastAsia="Arial" w:hAnsi="Sylfaen" w:cs="Arial"/>
            <w:sz w:val="24"/>
            <w:szCs w:val="24"/>
            <w:lang w:val="hy-AM"/>
          </w:rPr>
          <w:t xml:space="preserve">IIoT-ի ներուժը </w:t>
        </w:r>
      </w:ins>
      <w:ins w:id="1190" w:author="Derenik Petrosyan" w:date="2024-04-16T15:02:00Z">
        <w:r w:rsidR="003A5B3B">
          <w:rPr>
            <w:rFonts w:ascii="Sylfaen" w:eastAsia="Arial" w:hAnsi="Sylfaen" w:cs="Arial"/>
            <w:sz w:val="24"/>
            <w:szCs w:val="24"/>
            <w:lang w:val="hy-AM"/>
          </w:rPr>
          <w:t>բացահայտելու</w:t>
        </w:r>
      </w:ins>
      <w:ins w:id="1191" w:author="Derenik Petrosyan" w:date="2024-04-16T15:01:00Z">
        <w:r w:rsidR="003A5B3B" w:rsidRPr="003A5B3B">
          <w:rPr>
            <w:rFonts w:ascii="Sylfaen" w:eastAsia="Arial" w:hAnsi="Sylfaen" w:cs="Arial"/>
            <w:sz w:val="24"/>
            <w:szCs w:val="24"/>
            <w:lang w:val="hy-AM"/>
          </w:rPr>
          <w:t xml:space="preserve"> համար արտադրողներին անհրաժեշտ է հուսալի, անվտանգ և բարձր արագությամբ կապի ցանց, որը կարող է կառավարել սենսորային սարքերի կողմից ստեղծվող հսկայական տվյալները: IIoT լանդշաֆտում 5G-ը զբաղեցնում է այնպիսի դիրք, </w:t>
        </w:r>
        <w:r w:rsidR="003A5B3B" w:rsidRPr="003A5B3B">
          <w:rPr>
            <w:rFonts w:ascii="Sylfaen" w:eastAsia="Arial" w:hAnsi="Sylfaen" w:cs="Arial"/>
            <w:sz w:val="24"/>
            <w:szCs w:val="24"/>
            <w:lang w:val="hy-AM"/>
          </w:rPr>
          <w:lastRenderedPageBreak/>
          <w:t>ինչպիսին Cloud տեխնոլոգիան էր մեկ տասնամյակ առաջ: Ճիշտ այնպես, ինչպես Cloud-ը փոխակերպեց տվյալների պահեստավորումն ու հասանելիությունը բիզնեսի համար, 5G-ը պատրաստ է հեղափոխել արտադրական գործառնությունները:</w:t>
        </w:r>
      </w:ins>
    </w:p>
    <w:p w14:paraId="4D9F877E" w14:textId="77777777" w:rsidR="003A5B3B" w:rsidRPr="003A5B3B" w:rsidRDefault="003A5B3B" w:rsidP="003A5B3B">
      <w:pPr>
        <w:spacing w:line="360" w:lineRule="auto"/>
        <w:jc w:val="both"/>
        <w:rPr>
          <w:ins w:id="1192" w:author="Derenik Petrosyan" w:date="2024-04-16T15:01:00Z"/>
          <w:rFonts w:ascii="Sylfaen" w:eastAsia="Arial" w:hAnsi="Sylfaen" w:cs="Arial"/>
          <w:sz w:val="24"/>
          <w:szCs w:val="24"/>
          <w:lang w:val="hy-AM"/>
        </w:rPr>
      </w:pPr>
    </w:p>
    <w:p w14:paraId="7C1DB932" w14:textId="5633A70C" w:rsidR="003A5B3B" w:rsidRPr="003A5B3B" w:rsidRDefault="00932B87" w:rsidP="003A5B3B">
      <w:pPr>
        <w:spacing w:line="360" w:lineRule="auto"/>
        <w:jc w:val="both"/>
        <w:rPr>
          <w:ins w:id="1193" w:author="Derenik Petrosyan" w:date="2024-04-16T15:01:00Z"/>
          <w:rFonts w:ascii="Sylfaen" w:eastAsia="Arial" w:hAnsi="Sylfaen" w:cs="Arial"/>
          <w:sz w:val="24"/>
          <w:szCs w:val="24"/>
          <w:lang w:val="hy-AM"/>
        </w:rPr>
      </w:pPr>
      <w:ins w:id="1194" w:author="Derenik Petrosyan" w:date="2024-04-16T15:04:00Z">
        <w:r w:rsidRPr="00932B87">
          <w:rPr>
            <w:rFonts w:ascii="Sylfaen" w:eastAsia="Arial" w:hAnsi="Sylfaen" w:cs="Arial"/>
            <w:b/>
            <w:bCs/>
            <w:sz w:val="24"/>
            <w:szCs w:val="24"/>
            <w:lang w:val="hy-AM"/>
          </w:rPr>
          <w:t>Նվազեցված պարապուրդ</w:t>
        </w:r>
      </w:ins>
      <w:ins w:id="1195" w:author="Derenik Petrosyan" w:date="2024-04-16T15:01:00Z">
        <w:r w:rsidR="003A5B3B" w:rsidRPr="00D14ADE">
          <w:rPr>
            <w:rFonts w:ascii="Sylfaen" w:eastAsia="Arial" w:hAnsi="Sylfaen" w:cs="Arial"/>
            <w:b/>
            <w:bCs/>
            <w:sz w:val="24"/>
            <w:szCs w:val="24"/>
            <w:lang w:val="hy-AM"/>
            <w:rPrChange w:id="1196" w:author="Derenik Petrosyan" w:date="2024-04-16T15:03:00Z">
              <w:rPr>
                <w:rFonts w:ascii="Sylfaen" w:eastAsia="Arial" w:hAnsi="Sylfaen" w:cs="Arial"/>
                <w:sz w:val="24"/>
                <w:szCs w:val="24"/>
                <w:lang w:val="hy-AM"/>
              </w:rPr>
            </w:rPrChange>
          </w:rPr>
          <w:t>:</w:t>
        </w:r>
        <w:r w:rsidR="003A5B3B" w:rsidRPr="003A5B3B">
          <w:rPr>
            <w:rFonts w:ascii="Sylfaen" w:eastAsia="Arial" w:hAnsi="Sylfaen" w:cs="Arial"/>
            <w:sz w:val="24"/>
            <w:szCs w:val="24"/>
            <w:lang w:val="hy-AM"/>
          </w:rPr>
          <w:t xml:space="preserve"> 5G-ի բարձր արագությամբ, ցածր </w:t>
        </w:r>
      </w:ins>
      <w:ins w:id="1197" w:author="Derenik Petrosyan" w:date="2024-04-16T15:03:00Z">
        <w:r w:rsidR="00D14ADE">
          <w:rPr>
            <w:rFonts w:ascii="Sylfaen" w:eastAsia="Arial" w:hAnsi="Sylfaen" w:cs="Arial"/>
            <w:sz w:val="24"/>
            <w:szCs w:val="24"/>
            <w:lang w:val="hy-AM"/>
          </w:rPr>
          <w:t>հապաղումամբ</w:t>
        </w:r>
      </w:ins>
      <w:ins w:id="1198" w:author="Derenik Petrosyan" w:date="2024-04-16T15:01:00Z">
        <w:r w:rsidR="003A5B3B" w:rsidRPr="003A5B3B">
          <w:rPr>
            <w:rFonts w:ascii="Sylfaen" w:eastAsia="Arial" w:hAnsi="Sylfaen" w:cs="Arial"/>
            <w:sz w:val="24"/>
            <w:szCs w:val="24"/>
            <w:lang w:val="hy-AM"/>
          </w:rPr>
          <w:t xml:space="preserve"> կապի շնորհիվ արտադրողները կարող են իրական ժամանակում վերահսկել մեքենաներն ու սարքավորումները՝ կանխելով պոտենցիալ խնդիրները՝ նախքան դրանց սրվելը: Այս ակտիվ մոտեցումը նվազեցնում է պարապուրդի ժամանակը և բարձրացնում ընդհանուր արտադրողականությունը:</w:t>
        </w:r>
      </w:ins>
    </w:p>
    <w:p w14:paraId="1B56BDDC" w14:textId="77777777" w:rsidR="003A5B3B" w:rsidRPr="003A5B3B" w:rsidRDefault="003A5B3B" w:rsidP="003A5B3B">
      <w:pPr>
        <w:spacing w:line="360" w:lineRule="auto"/>
        <w:jc w:val="both"/>
        <w:rPr>
          <w:ins w:id="1199" w:author="Derenik Petrosyan" w:date="2024-04-16T15:01:00Z"/>
          <w:rFonts w:ascii="Sylfaen" w:eastAsia="Arial" w:hAnsi="Sylfaen" w:cs="Arial"/>
          <w:sz w:val="24"/>
          <w:szCs w:val="24"/>
          <w:lang w:val="hy-AM"/>
        </w:rPr>
      </w:pPr>
    </w:p>
    <w:p w14:paraId="69BE5CCA" w14:textId="77777777" w:rsidR="003A5B3B" w:rsidRPr="003A5B3B" w:rsidRDefault="003A5B3B" w:rsidP="003A5B3B">
      <w:pPr>
        <w:spacing w:line="360" w:lineRule="auto"/>
        <w:jc w:val="both"/>
        <w:rPr>
          <w:ins w:id="1200" w:author="Derenik Petrosyan" w:date="2024-04-16T15:01:00Z"/>
          <w:rFonts w:ascii="Sylfaen" w:eastAsia="Arial" w:hAnsi="Sylfaen" w:cs="Arial"/>
          <w:sz w:val="24"/>
          <w:szCs w:val="24"/>
          <w:lang w:val="hy-AM"/>
        </w:rPr>
      </w:pPr>
      <w:ins w:id="1201" w:author="Derenik Petrosyan" w:date="2024-04-16T15:01:00Z">
        <w:r w:rsidRPr="00D14ADE">
          <w:rPr>
            <w:rFonts w:ascii="Sylfaen" w:eastAsia="Arial" w:hAnsi="Sylfaen" w:cs="Arial"/>
            <w:b/>
            <w:bCs/>
            <w:color w:val="000000" w:themeColor="text1"/>
            <w:sz w:val="24"/>
            <w:szCs w:val="24"/>
            <w:lang w:val="hy-AM"/>
            <w:rPrChange w:id="1202" w:author="Derenik Petrosyan" w:date="2024-04-16T15:03:00Z">
              <w:rPr>
                <w:rFonts w:ascii="Sylfaen" w:eastAsia="Arial" w:hAnsi="Sylfaen" w:cs="Arial"/>
                <w:sz w:val="24"/>
                <w:szCs w:val="24"/>
                <w:lang w:val="hy-AM"/>
              </w:rPr>
            </w:rPrChange>
          </w:rPr>
          <w:t>Արդյունավետության ձեռքբերումները շատ են:</w:t>
        </w:r>
        <w:r w:rsidRPr="00D14ADE">
          <w:rPr>
            <w:rFonts w:ascii="Sylfaen" w:eastAsia="Arial" w:hAnsi="Sylfaen" w:cs="Arial"/>
            <w:color w:val="000000" w:themeColor="text1"/>
            <w:sz w:val="24"/>
            <w:szCs w:val="24"/>
            <w:lang w:val="hy-AM"/>
            <w:rPrChange w:id="1203" w:author="Derenik Petrosyan" w:date="2024-04-16T15:03:00Z">
              <w:rPr>
                <w:rFonts w:ascii="Sylfaen" w:eastAsia="Arial" w:hAnsi="Sylfaen" w:cs="Arial"/>
                <w:sz w:val="24"/>
                <w:szCs w:val="24"/>
                <w:lang w:val="hy-AM"/>
              </w:rPr>
            </w:rPrChange>
          </w:rPr>
          <w:t xml:space="preserve"> </w:t>
        </w:r>
        <w:r w:rsidRPr="003A5B3B">
          <w:rPr>
            <w:rFonts w:ascii="Sylfaen" w:eastAsia="Arial" w:hAnsi="Sylfaen" w:cs="Arial"/>
            <w:sz w:val="24"/>
            <w:szCs w:val="24"/>
            <w:lang w:val="hy-AM"/>
          </w:rPr>
          <w:t>Իրական ժամանակի տվյալները և պատկերացումները արտադրողներին հնարավորություն են տալիս օպտիմիզացնել գործընթացները և մատնանշել բարելավման ոլորտները: Նվազագույնի հասցնելով թափոնները, պարզեցնելով գործառնությունները և խթանելով ավելի լավ հաղորդակցությունը՝ արտադրողները կարող են բարձրացնել արդյունավետությունը և կրճատել ծախսերը:</w:t>
        </w:r>
      </w:ins>
    </w:p>
    <w:p w14:paraId="46FA903E" w14:textId="77777777" w:rsidR="003A5B3B" w:rsidRPr="003A5B3B" w:rsidRDefault="003A5B3B" w:rsidP="003A5B3B">
      <w:pPr>
        <w:spacing w:line="360" w:lineRule="auto"/>
        <w:jc w:val="both"/>
        <w:rPr>
          <w:ins w:id="1204" w:author="Derenik Petrosyan" w:date="2024-04-16T15:01:00Z"/>
          <w:rFonts w:ascii="Sylfaen" w:eastAsia="Arial" w:hAnsi="Sylfaen" w:cs="Arial"/>
          <w:sz w:val="24"/>
          <w:szCs w:val="24"/>
          <w:lang w:val="hy-AM"/>
        </w:rPr>
      </w:pPr>
    </w:p>
    <w:p w14:paraId="2BD8869E" w14:textId="157C72B8" w:rsidR="00646F91" w:rsidRPr="00646F91" w:rsidRDefault="003A5B3B" w:rsidP="00F26AD1">
      <w:pPr>
        <w:spacing w:line="360" w:lineRule="auto"/>
        <w:jc w:val="both"/>
        <w:rPr>
          <w:ins w:id="1205" w:author="Derenik Petrosyan" w:date="2024-04-16T14:32:00Z"/>
          <w:rFonts w:ascii="Sylfaen" w:eastAsia="Arial" w:hAnsi="Sylfaen" w:cs="Arial"/>
          <w:sz w:val="24"/>
          <w:szCs w:val="24"/>
          <w:lang w:val="hy-AM"/>
          <w:rPrChange w:id="1206" w:author="Derenik Petrosyan" w:date="2024-04-16T14:34:00Z">
            <w:rPr>
              <w:ins w:id="1207" w:author="Derenik Petrosyan" w:date="2024-04-16T14:32:00Z"/>
              <w:rFonts w:ascii="Sylfaen" w:eastAsia="Arial" w:hAnsi="Sylfaen" w:cs="Arial"/>
              <w:sz w:val="24"/>
              <w:szCs w:val="24"/>
            </w:rPr>
          </w:rPrChange>
        </w:rPr>
      </w:pPr>
      <w:ins w:id="1208" w:author="Derenik Petrosyan" w:date="2024-04-16T15:01:00Z">
        <w:r w:rsidRPr="00932B87">
          <w:rPr>
            <w:rFonts w:ascii="Sylfaen" w:eastAsia="Arial" w:hAnsi="Sylfaen" w:cs="Arial"/>
            <w:b/>
            <w:bCs/>
            <w:color w:val="000000" w:themeColor="text1"/>
            <w:sz w:val="24"/>
            <w:szCs w:val="24"/>
            <w:lang w:val="hy-AM"/>
            <w:rPrChange w:id="1209" w:author="Derenik Petrosyan" w:date="2024-04-16T15:05:00Z">
              <w:rPr>
                <w:rFonts w:ascii="Sylfaen" w:eastAsia="Arial" w:hAnsi="Sylfaen" w:cs="Arial"/>
                <w:sz w:val="24"/>
                <w:szCs w:val="24"/>
                <w:lang w:val="hy-AM"/>
              </w:rPr>
            </w:rPrChange>
          </w:rPr>
          <w:t>Գործառնական կայունությունը մեծանում է</w:t>
        </w:r>
        <w:r w:rsidRPr="003A5B3B">
          <w:rPr>
            <w:rFonts w:ascii="Sylfaen" w:eastAsia="Arial" w:hAnsi="Sylfaen" w:cs="Arial"/>
            <w:sz w:val="24"/>
            <w:szCs w:val="24"/>
            <w:lang w:val="hy-AM"/>
          </w:rPr>
          <w:t>: Գործընթացների օպտիմալացման միջոցով արտադրողները կարող են կրճատել էներգիայի սպառումը և արտանետումները՝ ամրապնդելով նրանց կայունության պրոֆիլը և նվազեցնելով շրջակա միջավայրի վրա ազդեցությունը: Քանի որ ավելի շատ արտադրողներ համապատասխանեցնում են իրենց գործունեությունը կայունության գլոբալ նպատակների հետ, ինչպիսիք են ՄԱԿ-ի Կայուն զարգացման նպատակները, 5G-ով միացված տվյալների հաշվետվության միջոցով մեքենաների աշխատանքի վրա ճշգրիտ վերահսկողություն ձեռք բերելը դառնում է ռազմավարական առավելություն:</w:t>
        </w:r>
      </w:ins>
    </w:p>
    <w:p w14:paraId="618DD560" w14:textId="08C76BDE" w:rsidR="00E4298E" w:rsidRPr="00DC2830" w:rsidDel="00FC3230" w:rsidRDefault="00285977">
      <w:pPr>
        <w:spacing w:line="360" w:lineRule="auto"/>
        <w:ind w:firstLine="720"/>
        <w:jc w:val="both"/>
        <w:rPr>
          <w:del w:id="1210" w:author="Derenik Petrosyan" w:date="2024-04-16T14:30:00Z"/>
          <w:rFonts w:ascii="Sylfaen" w:eastAsia="Arial" w:hAnsi="Sylfaen" w:cs="Arial"/>
          <w:sz w:val="24"/>
          <w:szCs w:val="24"/>
        </w:rPr>
        <w:pPrChange w:id="1211" w:author="Derenik Petrosyan" w:date="2024-04-16T14:30:00Z">
          <w:pPr>
            <w:spacing w:line="360" w:lineRule="auto"/>
            <w:jc w:val="both"/>
          </w:pPr>
        </w:pPrChange>
      </w:pPr>
      <w:customXmlDelRangeStart w:id="1212" w:author="Derenik Petrosyan" w:date="2024-04-16T14:30:00Z"/>
      <w:sdt>
        <w:sdtPr>
          <w:rPr>
            <w:rFonts w:ascii="Sylfaen" w:hAnsi="Sylfaen"/>
            <w:sz w:val="24"/>
            <w:szCs w:val="24"/>
          </w:rPr>
          <w:tag w:val="goog_rdk_36"/>
          <w:id w:val="1727802774"/>
        </w:sdtPr>
        <w:sdtEndPr/>
        <w:sdtContent>
          <w:customXmlDelRangeEnd w:id="1212"/>
          <w:del w:id="1213" w:author="Derenik Petrosyan" w:date="2024-04-16T14:30:00Z">
            <w:r w:rsidR="0059570A" w:rsidRPr="00DC2830" w:rsidDel="00FC3230">
              <w:rPr>
                <w:rFonts w:ascii="Sylfaen" w:eastAsia="Tahoma" w:hAnsi="Sylfaen" w:cs="Tahoma"/>
                <w:sz w:val="24"/>
                <w:szCs w:val="24"/>
              </w:rPr>
              <w:delText>IIoT-ի հետ 5G ցանցերի ինտեգրման հնարավորություններն ու առավելությունները : Ընդգծեք պոտենցիալ ծրագրերը, ինչպիսիք են կանխատեսելի սպասարկումը, ինքնավար գործառնությունները, հեռակառավարման մոնիտորինգը և մատակարարման շղթայի օպտիմալացումը, և քննարկեք, թե ինչպես են այս տեխնոլոգիաները կարող խթանել արդյունավետությունը, արտադրողականությունը և նորարարությունը արդյունաբերական միջավայրերում:</w:delText>
            </w:r>
          </w:del>
          <w:customXmlDelRangeStart w:id="1214" w:author="Derenik Petrosyan" w:date="2024-04-16T14:30:00Z"/>
        </w:sdtContent>
      </w:sdt>
      <w:customXmlDelRangeEnd w:id="1214"/>
    </w:p>
    <w:p w14:paraId="193F9F5D" w14:textId="77777777" w:rsidR="00E4298E" w:rsidRPr="00DC2830" w:rsidRDefault="00E4298E">
      <w:pPr>
        <w:spacing w:line="360" w:lineRule="auto"/>
        <w:ind w:firstLine="720"/>
        <w:jc w:val="both"/>
        <w:rPr>
          <w:rFonts w:ascii="Sylfaen" w:eastAsia="Arial" w:hAnsi="Sylfaen" w:cs="Arial"/>
          <w:sz w:val="24"/>
          <w:szCs w:val="24"/>
        </w:rPr>
        <w:pPrChange w:id="1215" w:author="Derenik Petrosyan" w:date="2024-04-16T14:30:00Z">
          <w:pPr>
            <w:spacing w:line="360" w:lineRule="auto"/>
            <w:jc w:val="both"/>
          </w:pPr>
        </w:pPrChange>
      </w:pPr>
    </w:p>
    <w:bookmarkStart w:id="1216" w:name="_Toc165229604"/>
    <w:p w14:paraId="38D1844F" w14:textId="77777777" w:rsidR="00E4298E" w:rsidRPr="00DC2830" w:rsidRDefault="00285977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217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37"/>
          <w:id w:val="52205420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2.5 Դեպքերի ուսումնասիրություն և օգտագործման դեպքեր </w:t>
          </w:r>
        </w:sdtContent>
      </w:sdt>
      <w:bookmarkEnd w:id="1216"/>
    </w:p>
    <w:p w14:paraId="58CD9627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sdt>
      <w:sdtPr>
        <w:rPr>
          <w:rFonts w:ascii="Sylfaen" w:hAnsi="Sylfaen"/>
          <w:sz w:val="24"/>
          <w:szCs w:val="24"/>
        </w:rPr>
        <w:tag w:val="goog_rdk_38"/>
        <w:id w:val="-311480201"/>
      </w:sdtPr>
      <w:sdtEndPr/>
      <w:sdtContent>
        <w:p w14:paraId="2F872F6E" w14:textId="00E3B4BD" w:rsidR="006477A4" w:rsidRPr="006477A4" w:rsidRDefault="006477A4" w:rsidP="00DD6269">
          <w:pPr>
            <w:spacing w:line="360" w:lineRule="auto"/>
            <w:jc w:val="both"/>
            <w:rPr>
              <w:ins w:id="1218" w:author="Derenik Petrosyan" w:date="2024-04-16T15:15:00Z"/>
              <w:rFonts w:ascii="Sylfaen" w:hAnsi="Sylfaen"/>
              <w:b/>
              <w:bCs/>
              <w:sz w:val="24"/>
              <w:szCs w:val="24"/>
              <w:rPrChange w:id="1219" w:author="Derenik Petrosyan" w:date="2024-04-16T15:15:00Z">
                <w:rPr>
                  <w:ins w:id="1220" w:author="Derenik Petrosyan" w:date="2024-04-16T15:15:00Z"/>
                  <w:rFonts w:ascii="Sylfaen" w:hAnsi="Sylfaen"/>
                  <w:sz w:val="24"/>
                  <w:szCs w:val="24"/>
                </w:rPr>
              </w:rPrChange>
            </w:rPr>
          </w:pPr>
          <w:ins w:id="1221" w:author="Derenik Petrosyan" w:date="2024-04-16T15:15:00Z">
            <w:r w:rsidRPr="006477A4">
              <w:rPr>
                <w:rFonts w:ascii="Sylfaen" w:hAnsi="Sylfaen"/>
                <w:b/>
                <w:bCs/>
                <w:sz w:val="24"/>
                <w:szCs w:val="24"/>
                <w:rPrChange w:id="1222" w:author="Derenik Petrosyan" w:date="2024-04-16T15:15:00Z">
                  <w:rPr>
                    <w:rFonts w:ascii="Sylfaen" w:hAnsi="Sylfaen"/>
                    <w:sz w:val="24"/>
                    <w:szCs w:val="24"/>
                  </w:rPr>
                </w:rPrChange>
              </w:rPr>
              <w:t>1. Արտադրական արդյունաբերություն</w:t>
            </w:r>
          </w:ins>
        </w:p>
        <w:p w14:paraId="69751E09" w14:textId="77020BC7" w:rsidR="0046672F" w:rsidRPr="00D54004" w:rsidDel="006477A4" w:rsidRDefault="0046672F" w:rsidP="00F26AD1">
          <w:pPr>
            <w:spacing w:line="360" w:lineRule="auto"/>
            <w:jc w:val="both"/>
            <w:rPr>
              <w:del w:id="1223" w:author="Derenik Petrosyan" w:date="2024-04-16T15:15:00Z"/>
              <w:rFonts w:ascii="Sylfaen" w:eastAsia="Tahoma" w:hAnsi="Sylfaen" w:cs="Tahoma"/>
              <w:b/>
              <w:bCs/>
              <w:sz w:val="24"/>
              <w:szCs w:val="24"/>
              <w:rPrChange w:id="1224" w:author="Derenik Petrosyan" w:date="2024-04-16T15:12:00Z">
                <w:rPr>
                  <w:del w:id="1225" w:author="Derenik Petrosyan" w:date="2024-04-16T15:15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del w:id="1226" w:author="Derenik Petrosyan" w:date="2024-04-16T15:16:00Z">
            <w:r w:rsidRPr="00D54004" w:rsidDel="00D76C4D">
              <w:rPr>
                <w:rFonts w:ascii="Sylfaen" w:eastAsia="Tahoma" w:hAnsi="Sylfaen" w:cs="Tahoma"/>
                <w:b/>
                <w:bCs/>
                <w:sz w:val="24"/>
                <w:szCs w:val="24"/>
                <w:rPrChange w:id="1227" w:author="Derenik Petrosyan" w:date="2024-04-16T15:12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 xml:space="preserve">Օգտագործման դեպք </w:delText>
            </w:r>
          </w:del>
          <w:r w:rsidRPr="00D54004">
            <w:rPr>
              <w:rFonts w:ascii="Sylfaen" w:eastAsia="Tahoma" w:hAnsi="Sylfaen" w:cs="Tahoma"/>
              <w:b/>
              <w:bCs/>
              <w:sz w:val="24"/>
              <w:szCs w:val="24"/>
              <w:rPrChange w:id="1228" w:author="Derenik Petrosyan" w:date="2024-04-16T15:1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1.</w:t>
          </w:r>
          <w:ins w:id="1229" w:author="Derenik Petrosyan" w:date="2024-04-16T15:16:00Z">
            <w:r w:rsidR="00D76C4D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</w:rPr>
              <w:t>1</w:t>
            </w:r>
          </w:ins>
          <w:r w:rsidRPr="00D54004">
            <w:rPr>
              <w:rFonts w:ascii="Sylfaen" w:eastAsia="Tahoma" w:hAnsi="Sylfaen" w:cs="Tahoma"/>
              <w:b/>
              <w:bCs/>
              <w:sz w:val="24"/>
              <w:szCs w:val="24"/>
              <w:rPrChange w:id="1230" w:author="Derenik Petrosyan" w:date="2024-04-16T15:1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 xml:space="preserve"> Կանխատեսելի սպասարկում</w:t>
          </w:r>
        </w:p>
        <w:p w14:paraId="4D0E331C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34CB8BF8" w14:textId="330E78D4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D76C4D">
            <w:rPr>
              <w:rFonts w:ascii="Sylfaen" w:eastAsia="Tahoma" w:hAnsi="Sylfaen" w:cs="Tahoma"/>
              <w:b/>
              <w:bCs/>
              <w:sz w:val="24"/>
              <w:szCs w:val="24"/>
              <w:rPrChange w:id="1231" w:author="Derenik Petrosyan" w:date="2024-04-16T15:16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Համառոտ նկարագիր.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Արտադրող ընկերությունն օգտագործում է 5G-ով միացված IIoT սենսորները, որոնք ներկառուցված են արտադրական մեքենաներում՝ իրական ժամանակում վերահսկելու սարքավորումների </w:t>
          </w:r>
          <w:del w:id="1232" w:author="Derenik Petrosyan" w:date="2024-04-16T15:13:00Z">
            <w:r w:rsidRPr="0046672F" w:rsidDel="00D54004">
              <w:rPr>
                <w:rFonts w:ascii="Sylfaen" w:eastAsia="Tahoma" w:hAnsi="Sylfaen" w:cs="Tahoma"/>
                <w:sz w:val="24"/>
                <w:szCs w:val="24"/>
              </w:rPr>
              <w:delText>առողջությունը</w:delText>
            </w:r>
          </w:del>
          <w:ins w:id="1233" w:author="Derenik Petrosyan" w:date="2024-04-16T15:13:00Z">
            <w:r w:rsidR="00D54004">
              <w:rPr>
                <w:rFonts w:ascii="Sylfaen" w:eastAsia="Tahoma" w:hAnsi="Sylfaen" w:cs="Tahoma"/>
                <w:sz w:val="24"/>
                <w:szCs w:val="24"/>
                <w:lang w:val="hy-AM"/>
              </w:rPr>
              <w:t>սարքինությունը</w:t>
            </w:r>
          </w:ins>
          <w:r w:rsidRPr="0046672F">
            <w:rPr>
              <w:rFonts w:ascii="Sylfaen" w:eastAsia="Tahoma" w:hAnsi="Sylfaen" w:cs="Tahoma"/>
              <w:sz w:val="24"/>
              <w:szCs w:val="24"/>
            </w:rPr>
            <w:t>:</w:t>
          </w:r>
        </w:p>
        <w:p w14:paraId="7FC577EA" w14:textId="66600C8A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D76C4D">
            <w:rPr>
              <w:rFonts w:ascii="Sylfaen" w:eastAsia="Tahoma" w:hAnsi="Sylfaen" w:cs="Tahoma"/>
              <w:b/>
              <w:bCs/>
              <w:sz w:val="24"/>
              <w:szCs w:val="24"/>
              <w:rPrChange w:id="1234" w:author="Derenik Petrosyan" w:date="2024-04-16T15:16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Իրականացում.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սենսորները հավաքում են տվյալներ ջերմաստիճանի, </w:t>
          </w:r>
          <w:del w:id="1235" w:author="Derenik Petrosyan" w:date="2024-04-16T15:13:00Z">
            <w:r w:rsidRPr="0046672F" w:rsidDel="006477A4">
              <w:rPr>
                <w:rFonts w:ascii="Sylfaen" w:eastAsia="Tahoma" w:hAnsi="Sylfaen" w:cs="Tahoma"/>
                <w:sz w:val="24"/>
                <w:szCs w:val="24"/>
              </w:rPr>
              <w:delText xml:space="preserve">թրթռումների </w:delText>
            </w:r>
          </w:del>
          <w:ins w:id="1236" w:author="Derenik Petrosyan" w:date="2024-04-16T15:13:00Z">
            <w:r w:rsidR="006477A4">
              <w:rPr>
                <w:rFonts w:ascii="Sylfaen" w:eastAsia="Tahoma" w:hAnsi="Sylfaen" w:cs="Tahoma"/>
                <w:sz w:val="24"/>
                <w:szCs w:val="24"/>
                <w:lang w:val="hy-AM"/>
              </w:rPr>
              <w:t>տատանու</w:t>
            </w:r>
            <w:r w:rsidR="006477A4" w:rsidRPr="0046672F">
              <w:rPr>
                <w:rFonts w:ascii="Sylfaen" w:eastAsia="Tahoma" w:hAnsi="Sylfaen" w:cs="Tahoma"/>
                <w:sz w:val="24"/>
                <w:szCs w:val="24"/>
              </w:rPr>
              <w:t xml:space="preserve">մների </w:t>
            </w:r>
          </w:ins>
          <w:r w:rsidRPr="0046672F">
            <w:rPr>
              <w:rFonts w:ascii="Sylfaen" w:eastAsia="Tahoma" w:hAnsi="Sylfaen" w:cs="Tahoma"/>
              <w:sz w:val="24"/>
              <w:szCs w:val="24"/>
            </w:rPr>
            <w:t>և այլ հիմնական ցուցանիշների վերաբերյալ, որոնք փոխանցվում են 5G ցանցերի միջոցով ամպի վրա հիմնված վերլուծական հարթակներ:</w:t>
          </w:r>
        </w:p>
        <w:p w14:paraId="55964F82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D76C4D">
            <w:rPr>
              <w:rFonts w:ascii="Sylfaen" w:eastAsia="Tahoma" w:hAnsi="Sylfaen" w:cs="Tahoma"/>
              <w:b/>
              <w:bCs/>
              <w:sz w:val="24"/>
              <w:szCs w:val="24"/>
              <w:rPrChange w:id="1237" w:author="Derenik Petrosyan" w:date="2024-04-16T15:16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Առավելությունները.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Կանխատեսող սպասարկման ալգորիթմները վերլուծում են տվյալները՝ հայտնաբերելու անոմալիաները և կանխատեսելու սարքավորումների խափանումները նախքան դրանք տեղի ունենալը, նվազագույնի հասցնելով պարապուրդը, նվազեցնելով պահպանման ծախսերը և օպտիմալացնելով ակտիվների օգտագործումը:</w:t>
          </w:r>
        </w:p>
        <w:p w14:paraId="0274FFAD" w14:textId="6FD4E381" w:rsidR="0046672F" w:rsidRPr="006477A4" w:rsidDel="00D76C4D" w:rsidRDefault="0046672F">
          <w:pPr>
            <w:spacing w:line="360" w:lineRule="auto"/>
            <w:jc w:val="both"/>
            <w:rPr>
              <w:del w:id="1238" w:author="Derenik Petrosyan" w:date="2024-04-16T15:16:00Z"/>
              <w:rFonts w:ascii="Sylfaen" w:eastAsia="Tahoma" w:hAnsi="Sylfaen" w:cs="Tahoma"/>
              <w:b/>
              <w:bCs/>
              <w:sz w:val="24"/>
              <w:szCs w:val="24"/>
              <w:rPrChange w:id="1239" w:author="Derenik Petrosyan" w:date="2024-04-16T15:14:00Z">
                <w:rPr>
                  <w:del w:id="1240" w:author="Derenik Petrosyan" w:date="2024-04-16T15:16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del w:id="1241" w:author="Derenik Petrosyan" w:date="2024-04-16T15:16:00Z">
            <w:r w:rsidRPr="006477A4" w:rsidDel="00D76C4D">
              <w:rPr>
                <w:rFonts w:ascii="Sylfaen" w:eastAsia="Tahoma" w:hAnsi="Sylfaen" w:cs="Tahoma"/>
                <w:b/>
                <w:bCs/>
                <w:sz w:val="24"/>
                <w:szCs w:val="24"/>
                <w:rPrChange w:id="1242" w:author="Derenik Petrosyan" w:date="2024-04-16T15:14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Օգտագործեք դեպք</w:delText>
            </w:r>
          </w:del>
          <w:ins w:id="1243" w:author="Derenik Petrosyan" w:date="2024-04-16T15:16:00Z">
            <w:r w:rsidR="00D76C4D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</w:rPr>
              <w:t>1</w:t>
            </w:r>
            <w:r w:rsidR="00D76C4D">
              <w:rPr>
                <w:rFonts w:ascii="Times New Roman" w:eastAsia="Tahoma" w:hAnsi="Times New Roman" w:cs="Times New Roman"/>
                <w:b/>
                <w:bCs/>
                <w:sz w:val="24"/>
                <w:szCs w:val="24"/>
                <w:lang w:val="hy-AM"/>
              </w:rPr>
              <w:t>․</w:t>
            </w:r>
          </w:ins>
          <w:del w:id="1244" w:author="Derenik Petrosyan" w:date="2024-04-16T15:16:00Z">
            <w:r w:rsidRPr="006477A4" w:rsidDel="00EC418D">
              <w:rPr>
                <w:rFonts w:ascii="Sylfaen" w:eastAsia="Tahoma" w:hAnsi="Sylfaen" w:cs="Tahoma"/>
                <w:b/>
                <w:bCs/>
                <w:sz w:val="24"/>
                <w:szCs w:val="24"/>
                <w:rPrChange w:id="1245" w:author="Derenik Petrosyan" w:date="2024-04-16T15:14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 xml:space="preserve"> </w:delText>
            </w:r>
          </w:del>
          <w:r w:rsidRPr="006477A4">
            <w:rPr>
              <w:rFonts w:ascii="Sylfaen" w:eastAsia="Tahoma" w:hAnsi="Sylfaen" w:cs="Tahoma"/>
              <w:b/>
              <w:bCs/>
              <w:sz w:val="24"/>
              <w:szCs w:val="24"/>
              <w:rPrChange w:id="1246" w:author="Derenik Petrosyan" w:date="2024-04-16T15:14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2. Խելացի գործարաններ</w:t>
          </w:r>
        </w:p>
        <w:p w14:paraId="5D815455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458D1B78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D76C4D">
            <w:rPr>
              <w:rFonts w:ascii="Sylfaen" w:eastAsia="Tahoma" w:hAnsi="Sylfaen" w:cs="Tahoma"/>
              <w:b/>
              <w:bCs/>
              <w:sz w:val="24"/>
              <w:szCs w:val="24"/>
              <w:rPrChange w:id="1247" w:author="Derenik Petrosyan" w:date="2024-04-16T15:16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Համառոտ նկարագիր.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Գործարանն ընդունում է 5G-ով միացված IIoT լուծումներ՝ խելացի արտադրական միջավայր ստեղծելու համար:</w:t>
          </w:r>
        </w:p>
        <w:p w14:paraId="5163AC39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EC418D">
            <w:rPr>
              <w:rFonts w:ascii="Sylfaen" w:eastAsia="Tahoma" w:hAnsi="Sylfaen" w:cs="Tahoma"/>
              <w:b/>
              <w:bCs/>
              <w:sz w:val="24"/>
              <w:szCs w:val="24"/>
              <w:rPrChange w:id="1248" w:author="Derenik Petrosyan" w:date="2024-04-16T15:16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Իրականացում.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5G ցանցերը միացնում են բազմաթիվ սենսորներ, ռոբոտներ և կառավարման համակարգեր գործարանի հատակով, ինչը հնարավորություն է տալիս իրական ժամանակում վերահսկել, վերահսկել և օպտիմիզացնել արտադրական գործընթացները:</w:t>
          </w:r>
        </w:p>
        <w:p w14:paraId="77D2FA8B" w14:textId="5528AE9E" w:rsidR="0046672F" w:rsidRDefault="0046672F" w:rsidP="00DD6269">
          <w:pPr>
            <w:spacing w:line="360" w:lineRule="auto"/>
            <w:jc w:val="both"/>
            <w:rPr>
              <w:ins w:id="1249" w:author="Derenik Petrosyan" w:date="2024-04-16T15:17:00Z"/>
              <w:rFonts w:ascii="Sylfaen" w:eastAsia="Tahoma" w:hAnsi="Sylfaen" w:cs="Tahoma"/>
              <w:sz w:val="24"/>
              <w:szCs w:val="24"/>
            </w:rPr>
          </w:pPr>
          <w:r w:rsidRPr="00EC418D">
            <w:rPr>
              <w:rFonts w:ascii="Sylfaen" w:eastAsia="Tahoma" w:hAnsi="Sylfaen" w:cs="Tahoma"/>
              <w:b/>
              <w:bCs/>
              <w:sz w:val="24"/>
              <w:szCs w:val="24"/>
              <w:rPrChange w:id="1250" w:author="Derenik Petrosyan" w:date="2024-04-16T15:17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Առավելությունները.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Բարելավված արդյունավետություն, ճկունություն և ճկունություն արտադրական գործառնություններում, այնպիսի առավելություններով, ինչպիսիք են ցիկլի ժամանակի կրճատումը, որակի ուժեղացված վերահսկողությունը և փոփոխվող արտադրության պահանջներին հարմարվողականության բարձրացումը:</w:t>
          </w:r>
        </w:p>
        <w:p w14:paraId="14BFCCD3" w14:textId="77777777" w:rsidR="00EC418D" w:rsidRPr="0046672F" w:rsidRDefault="00EC418D" w:rsidP="00F26AD1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73E29FA7" w14:textId="77777777" w:rsidR="0046672F" w:rsidRPr="00EC418D" w:rsidDel="00EC418D" w:rsidRDefault="0046672F" w:rsidP="00F26AD1">
          <w:pPr>
            <w:spacing w:line="360" w:lineRule="auto"/>
            <w:jc w:val="both"/>
            <w:rPr>
              <w:del w:id="1251" w:author="Derenik Petrosyan" w:date="2024-04-16T15:18:00Z"/>
              <w:rFonts w:ascii="Sylfaen" w:eastAsia="Tahoma" w:hAnsi="Sylfaen" w:cs="Tahoma"/>
              <w:b/>
              <w:bCs/>
              <w:sz w:val="24"/>
              <w:szCs w:val="24"/>
              <w:rPrChange w:id="1252" w:author="Derenik Petrosyan" w:date="2024-04-16T15:17:00Z">
                <w:rPr>
                  <w:del w:id="1253" w:author="Derenik Petrosyan" w:date="2024-04-16T15:18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EC418D">
            <w:rPr>
              <w:rFonts w:ascii="Sylfaen" w:eastAsia="Tahoma" w:hAnsi="Sylfaen" w:cs="Tahoma"/>
              <w:b/>
              <w:bCs/>
              <w:sz w:val="24"/>
              <w:szCs w:val="24"/>
              <w:rPrChange w:id="1254" w:author="Derenik Petrosyan" w:date="2024-04-16T15:17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lastRenderedPageBreak/>
            <w:t>2. Տրանսպորտային արդյունաբերություն</w:t>
          </w:r>
        </w:p>
        <w:p w14:paraId="5813BEEE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089094A5" w14:textId="6F0F1658" w:rsidR="0046672F" w:rsidRPr="00EC418D" w:rsidDel="00EC418D" w:rsidRDefault="0046672F">
          <w:pPr>
            <w:spacing w:line="360" w:lineRule="auto"/>
            <w:jc w:val="both"/>
            <w:rPr>
              <w:del w:id="1255" w:author="Derenik Petrosyan" w:date="2024-04-16T15:18:00Z"/>
              <w:rFonts w:ascii="Sylfaen" w:eastAsia="Tahoma" w:hAnsi="Sylfaen" w:cs="Tahoma"/>
              <w:b/>
              <w:bCs/>
              <w:sz w:val="24"/>
              <w:szCs w:val="24"/>
              <w:rPrChange w:id="1256" w:author="Derenik Petrosyan" w:date="2024-04-16T15:18:00Z">
                <w:rPr>
                  <w:del w:id="1257" w:author="Derenik Petrosyan" w:date="2024-04-16T15:18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del w:id="1258" w:author="Derenik Petrosyan" w:date="2024-04-16T15:18:00Z">
            <w:r w:rsidRPr="00EC418D" w:rsidDel="00EC418D">
              <w:rPr>
                <w:rFonts w:ascii="Sylfaen" w:eastAsia="Tahoma" w:hAnsi="Sylfaen" w:cs="Tahoma"/>
                <w:b/>
                <w:bCs/>
                <w:sz w:val="24"/>
                <w:szCs w:val="24"/>
                <w:rPrChange w:id="1259" w:author="Derenik Petrosyan" w:date="2024-04-16T15:18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Օգտագործեք դեպք 3</w:delText>
            </w:r>
          </w:del>
          <w:ins w:id="1260" w:author="Derenik Petrosyan" w:date="2024-04-16T15:18:00Z">
            <w:r w:rsidR="00EC418D" w:rsidRPr="00EC418D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  <w:rPrChange w:id="1261" w:author="Derenik Petrosyan" w:date="2024-04-16T15:18:00Z">
                  <w:rPr>
                    <w:rFonts w:ascii="Sylfaen" w:eastAsia="Tahoma" w:hAnsi="Sylfaen" w:cs="Tahoma"/>
                    <w:sz w:val="24"/>
                    <w:szCs w:val="24"/>
                    <w:lang w:val="hy-AM"/>
                  </w:rPr>
                </w:rPrChange>
              </w:rPr>
              <w:t>2</w:t>
            </w:r>
            <w:r w:rsidR="00EC418D" w:rsidRPr="00EC418D">
              <w:rPr>
                <w:rFonts w:ascii="Times New Roman" w:eastAsia="Tahoma" w:hAnsi="Times New Roman" w:cs="Times New Roman"/>
                <w:b/>
                <w:bCs/>
                <w:sz w:val="24"/>
                <w:szCs w:val="24"/>
                <w:lang w:val="hy-AM"/>
                <w:rPrChange w:id="1262" w:author="Derenik Petrosyan" w:date="2024-04-16T15:18:00Z">
                  <w:rPr>
                    <w:rFonts w:ascii="Times New Roman" w:eastAsia="Tahoma" w:hAnsi="Times New Roman" w:cs="Times New Roman"/>
                    <w:sz w:val="24"/>
                    <w:szCs w:val="24"/>
                    <w:lang w:val="hy-AM"/>
                  </w:rPr>
                </w:rPrChange>
              </w:rPr>
              <w:t>․</w:t>
            </w:r>
            <w:r w:rsidR="00EC418D" w:rsidRPr="00EC418D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  <w:rPrChange w:id="1263" w:author="Derenik Petrosyan" w:date="2024-04-16T15:18:00Z">
                  <w:rPr>
                    <w:rFonts w:ascii="Sylfaen" w:eastAsia="Tahoma" w:hAnsi="Sylfaen" w:cs="Tahoma"/>
                    <w:sz w:val="24"/>
                    <w:szCs w:val="24"/>
                    <w:lang w:val="hy-AM"/>
                  </w:rPr>
                </w:rPrChange>
              </w:rPr>
              <w:t>1</w:t>
            </w:r>
          </w:ins>
          <w:r w:rsidRPr="00EC418D">
            <w:rPr>
              <w:rFonts w:ascii="Sylfaen" w:eastAsia="Tahoma" w:hAnsi="Sylfaen" w:cs="Tahoma"/>
              <w:b/>
              <w:bCs/>
              <w:sz w:val="24"/>
              <w:szCs w:val="24"/>
              <w:rPrChange w:id="1264" w:author="Derenik Petrosyan" w:date="2024-04-16T15:1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 Ինքնավար տրանսպորտային միջոցներ</w:t>
          </w:r>
        </w:p>
        <w:p w14:paraId="2DA32BCD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67D4113E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EC418D">
            <w:rPr>
              <w:rFonts w:ascii="Sylfaen" w:eastAsia="Tahoma" w:hAnsi="Sylfaen" w:cs="Tahoma"/>
              <w:b/>
              <w:bCs/>
              <w:sz w:val="24"/>
              <w:szCs w:val="24"/>
              <w:rPrChange w:id="1265" w:author="Derenik Petrosyan" w:date="2024-04-16T15:1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Համառոտ նկարագիր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>. Ավտոմոբիլային ընկերություն մշակում է ինքնավար մեքենաներ, որոնք սնուցվում են 5G կապով:</w:t>
          </w:r>
        </w:p>
        <w:p w14:paraId="4DA65316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6A4528">
            <w:rPr>
              <w:rFonts w:ascii="Sylfaen" w:eastAsia="Tahoma" w:hAnsi="Sylfaen" w:cs="Tahoma"/>
              <w:b/>
              <w:bCs/>
              <w:sz w:val="24"/>
              <w:szCs w:val="24"/>
              <w:rPrChange w:id="1266" w:author="Derenik Petrosyan" w:date="2024-04-16T15:1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Իրականացում.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5G ցանցերը հնարավորություն են տալիս իրական ժամանակի հաղորդակցություն տրանսպորտային միջոցների, ենթակառուցվածքների և ամպի վրա հիմնված կառավարման համակարգերի միջև՝ հեշտացնելով այնպիսի գործառույթներ, ինչպիսիք են նավիգացիան, բախումներից խուսափելը և երթևեկության կառավարումը:</w:t>
          </w:r>
        </w:p>
        <w:p w14:paraId="00CE4B7D" w14:textId="37DEAFC9" w:rsidR="0046672F" w:rsidRDefault="0046672F">
          <w:pPr>
            <w:spacing w:line="360" w:lineRule="auto"/>
            <w:jc w:val="both"/>
            <w:rPr>
              <w:ins w:id="1267" w:author="Derenik Petrosyan" w:date="2024-04-21T11:12:00Z"/>
              <w:rFonts w:ascii="Sylfaen" w:eastAsia="Tahoma" w:hAnsi="Sylfaen" w:cs="Tahoma"/>
              <w:sz w:val="24"/>
              <w:szCs w:val="24"/>
            </w:rPr>
          </w:pPr>
          <w:r w:rsidRPr="006A4528">
            <w:rPr>
              <w:rFonts w:ascii="Sylfaen" w:eastAsia="Tahoma" w:hAnsi="Sylfaen" w:cs="Tahoma"/>
              <w:b/>
              <w:bCs/>
              <w:sz w:val="24"/>
              <w:szCs w:val="24"/>
              <w:rPrChange w:id="1268" w:author="Derenik Petrosyan" w:date="2024-04-16T15:1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Առավելությունները.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բարելավված անվտանգություն, արդյունավետություն և հարմարավետություն ճանապարհին, այնպիսի առավելություններով, ինչպիսիք են վթարների նվազեցումը, երթևեկության օպտիմալացված հոսքը և ուղևորների բարելավված փորձը:</w:t>
          </w:r>
        </w:p>
        <w:p w14:paraId="750A8496" w14:textId="77777777" w:rsidR="00495345" w:rsidRPr="0046672F" w:rsidRDefault="00495345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05329B62" w14:textId="2228824C" w:rsidR="0046672F" w:rsidRPr="006A4528" w:rsidDel="006A4528" w:rsidRDefault="0046672F">
          <w:pPr>
            <w:spacing w:line="360" w:lineRule="auto"/>
            <w:jc w:val="both"/>
            <w:rPr>
              <w:del w:id="1269" w:author="Derenik Petrosyan" w:date="2024-04-16T15:19:00Z"/>
              <w:rFonts w:ascii="Sylfaen" w:eastAsia="Tahoma" w:hAnsi="Sylfaen" w:cs="Tahoma"/>
              <w:b/>
              <w:bCs/>
              <w:sz w:val="24"/>
              <w:szCs w:val="24"/>
              <w:rPrChange w:id="1270" w:author="Derenik Petrosyan" w:date="2024-04-16T15:19:00Z">
                <w:rPr>
                  <w:del w:id="1271" w:author="Derenik Petrosyan" w:date="2024-04-16T15:19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del w:id="1272" w:author="Derenik Petrosyan" w:date="2024-04-16T15:19:00Z">
            <w:r w:rsidRPr="006A4528" w:rsidDel="006A4528">
              <w:rPr>
                <w:rFonts w:ascii="Sylfaen" w:eastAsia="Tahoma" w:hAnsi="Sylfaen" w:cs="Tahoma"/>
                <w:b/>
                <w:bCs/>
                <w:sz w:val="24"/>
                <w:szCs w:val="24"/>
                <w:rPrChange w:id="1273" w:author="Derenik Petrosyan" w:date="2024-04-16T15:19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Օգտագործեք դեպք 4</w:delText>
            </w:r>
          </w:del>
          <w:ins w:id="1274" w:author="Derenik Petrosyan" w:date="2024-04-16T15:19:00Z">
            <w:r w:rsidR="006A4528" w:rsidRPr="006A4528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  <w:rPrChange w:id="1275" w:author="Derenik Petrosyan" w:date="2024-04-16T15:19:00Z">
                  <w:rPr>
                    <w:rFonts w:ascii="Sylfaen" w:eastAsia="Tahoma" w:hAnsi="Sylfaen" w:cs="Tahoma"/>
                    <w:sz w:val="24"/>
                    <w:szCs w:val="24"/>
                    <w:lang w:val="hy-AM"/>
                  </w:rPr>
                </w:rPrChange>
              </w:rPr>
              <w:t>2</w:t>
            </w:r>
            <w:r w:rsidR="006A4528" w:rsidRPr="006A4528">
              <w:rPr>
                <w:rFonts w:ascii="Times New Roman" w:eastAsia="Tahoma" w:hAnsi="Times New Roman" w:cs="Times New Roman"/>
                <w:b/>
                <w:bCs/>
                <w:sz w:val="24"/>
                <w:szCs w:val="24"/>
                <w:lang w:val="hy-AM"/>
                <w:rPrChange w:id="1276" w:author="Derenik Petrosyan" w:date="2024-04-16T15:19:00Z">
                  <w:rPr>
                    <w:rFonts w:ascii="Times New Roman" w:eastAsia="Tahoma" w:hAnsi="Times New Roman" w:cs="Times New Roman"/>
                    <w:sz w:val="24"/>
                    <w:szCs w:val="24"/>
                    <w:lang w:val="hy-AM"/>
                  </w:rPr>
                </w:rPrChange>
              </w:rPr>
              <w:t>․2</w:t>
            </w:r>
          </w:ins>
          <w:r w:rsidRPr="006A4528">
            <w:rPr>
              <w:rFonts w:ascii="Sylfaen" w:eastAsia="Tahoma" w:hAnsi="Sylfaen" w:cs="Tahoma"/>
              <w:b/>
              <w:bCs/>
              <w:sz w:val="24"/>
              <w:szCs w:val="24"/>
              <w:rPrChange w:id="1277" w:author="Derenik Petrosyan" w:date="2024-04-16T15:1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 xml:space="preserve">. </w:t>
          </w:r>
          <w:ins w:id="1278" w:author="Derenik Petrosyan" w:date="2024-04-16T15:19:00Z">
            <w:r w:rsidR="006A4528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</w:rPr>
              <w:t>Ն</w:t>
            </w:r>
          </w:ins>
          <w:del w:id="1279" w:author="Derenik Petrosyan" w:date="2024-04-16T15:19:00Z">
            <w:r w:rsidRPr="006A4528" w:rsidDel="006A4528">
              <w:rPr>
                <w:rFonts w:ascii="Sylfaen" w:eastAsia="Tahoma" w:hAnsi="Sylfaen" w:cs="Tahoma"/>
                <w:b/>
                <w:bCs/>
                <w:sz w:val="24"/>
                <w:szCs w:val="24"/>
                <w:rPrChange w:id="1280" w:author="Derenik Petrosyan" w:date="2024-04-16T15:19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ն</w:delText>
            </w:r>
          </w:del>
          <w:r w:rsidRPr="006A4528">
            <w:rPr>
              <w:rFonts w:ascii="Sylfaen" w:eastAsia="Tahoma" w:hAnsi="Sylfaen" w:cs="Tahoma"/>
              <w:b/>
              <w:bCs/>
              <w:sz w:val="24"/>
              <w:szCs w:val="24"/>
              <w:rPrChange w:id="1281" w:author="Derenik Petrosyan" w:date="2024-04-16T15:1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ավատորմի կառավարում</w:t>
          </w:r>
        </w:p>
        <w:p w14:paraId="017FAF16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1A6C8B9C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6A4528">
            <w:rPr>
              <w:rFonts w:ascii="Sylfaen" w:eastAsia="Tahoma" w:hAnsi="Sylfaen" w:cs="Tahoma"/>
              <w:b/>
              <w:bCs/>
              <w:sz w:val="24"/>
              <w:szCs w:val="24"/>
              <w:rPrChange w:id="1282" w:author="Derenik Petrosyan" w:date="2024-04-16T15:1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Համառոտ նկարագիր.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Լոգիստիկ ընկերությունն օգտագործում է 5G-ով միացված IIoT լուծումներ՝ նավատորմի կառավարման գործառնությունները օպտիմալացնելու համար:</w:t>
          </w:r>
        </w:p>
        <w:p w14:paraId="5134A51C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6A4528">
            <w:rPr>
              <w:rFonts w:ascii="Sylfaen" w:eastAsia="Tahoma" w:hAnsi="Sylfaen" w:cs="Tahoma"/>
              <w:b/>
              <w:bCs/>
              <w:sz w:val="24"/>
              <w:szCs w:val="24"/>
              <w:rPrChange w:id="1283" w:author="Derenik Petrosyan" w:date="2024-04-16T15:1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Իրականացում.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5G ցանցերը միացնում են տրանսպորտային միջոցները, բեռների բեռնարկղերը և լոգիստիկ հանգույցները՝ հնարավորություն տալով իրական ժամանակում հետևել, մոնիտորինգ և օպտիմալացնել բեռնափոխադրումների և առաքման ուղիները:</w:t>
          </w:r>
        </w:p>
        <w:p w14:paraId="6BAEF0FC" w14:textId="512BB683" w:rsidR="0046672F" w:rsidRDefault="0046672F" w:rsidP="00DD6269">
          <w:pPr>
            <w:spacing w:line="360" w:lineRule="auto"/>
            <w:jc w:val="both"/>
            <w:rPr>
              <w:ins w:id="1284" w:author="Derenik Petrosyan" w:date="2024-04-16T16:58:00Z"/>
              <w:rFonts w:ascii="Sylfaen" w:eastAsia="Tahoma" w:hAnsi="Sylfaen" w:cs="Tahoma"/>
              <w:sz w:val="24"/>
              <w:szCs w:val="24"/>
            </w:rPr>
          </w:pPr>
          <w:r w:rsidRPr="00DF7914">
            <w:rPr>
              <w:rFonts w:ascii="Sylfaen" w:eastAsia="Tahoma" w:hAnsi="Sylfaen" w:cs="Tahoma"/>
              <w:b/>
              <w:bCs/>
              <w:sz w:val="24"/>
              <w:szCs w:val="24"/>
              <w:rPrChange w:id="1285" w:author="Derenik Petrosyan" w:date="2024-04-16T15:1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Առավելությունները.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Բարելավված տեսանելիություն, արդյունավետություն և հուսալիություն լոգիստիկ գործառնություններում, այնպիսի առավելություններով, ինչպիսիք են տարանցման ժամանակի կրճատումը, վառելիքի ցածր սպառումը և մատակարարման շղթայի ուժեղացված ճկունությունը:</w:t>
          </w:r>
        </w:p>
        <w:p w14:paraId="4381D99C" w14:textId="77777777" w:rsidR="00E80EFA" w:rsidRPr="00A457F1" w:rsidRDefault="00E80EFA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315FD28F" w14:textId="77777777" w:rsidR="0046672F" w:rsidRPr="00E80EFA" w:rsidDel="00E80EFA" w:rsidRDefault="0046672F">
          <w:pPr>
            <w:spacing w:line="360" w:lineRule="auto"/>
            <w:jc w:val="both"/>
            <w:rPr>
              <w:del w:id="1286" w:author="Derenik Petrosyan" w:date="2024-04-16T16:58:00Z"/>
              <w:rFonts w:ascii="Sylfaen" w:eastAsia="Tahoma" w:hAnsi="Sylfaen" w:cs="Tahoma"/>
              <w:b/>
              <w:bCs/>
              <w:sz w:val="24"/>
              <w:szCs w:val="24"/>
              <w:rPrChange w:id="1287" w:author="Derenik Petrosyan" w:date="2024-04-16T16:58:00Z">
                <w:rPr>
                  <w:del w:id="1288" w:author="Derenik Petrosyan" w:date="2024-04-16T16:58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E80EFA">
            <w:rPr>
              <w:rFonts w:ascii="Sylfaen" w:eastAsia="Tahoma" w:hAnsi="Sylfaen" w:cs="Tahoma"/>
              <w:b/>
              <w:bCs/>
              <w:sz w:val="24"/>
              <w:szCs w:val="24"/>
              <w:rPrChange w:id="1289" w:author="Derenik Petrosyan" w:date="2024-04-16T16:5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lastRenderedPageBreak/>
            <w:t>3. Առողջապահության արդյունաբերություն</w:t>
          </w:r>
        </w:p>
        <w:p w14:paraId="441D77B7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39867110" w14:textId="6BE7E5CB" w:rsidR="0046672F" w:rsidRPr="00E80EFA" w:rsidRDefault="0046672F">
          <w:pPr>
            <w:spacing w:line="360" w:lineRule="auto"/>
            <w:jc w:val="both"/>
            <w:rPr>
              <w:rFonts w:ascii="Sylfaen" w:eastAsia="Tahoma" w:hAnsi="Sylfaen" w:cs="Tahoma"/>
              <w:b/>
              <w:bCs/>
              <w:sz w:val="24"/>
              <w:szCs w:val="24"/>
              <w:rPrChange w:id="1290" w:author="Derenik Petrosyan" w:date="2024-04-16T16:5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del w:id="1291" w:author="Derenik Petrosyan" w:date="2024-04-16T16:58:00Z">
            <w:r w:rsidRPr="00E80EFA" w:rsidDel="00E80EFA">
              <w:rPr>
                <w:rFonts w:ascii="Sylfaen" w:eastAsia="Tahoma" w:hAnsi="Sylfaen" w:cs="Tahoma"/>
                <w:b/>
                <w:bCs/>
                <w:sz w:val="24"/>
                <w:szCs w:val="24"/>
                <w:rPrChange w:id="1292" w:author="Derenik Petrosyan" w:date="2024-04-16T16:58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Օգտագործեք դեպք 5</w:delText>
            </w:r>
          </w:del>
          <w:ins w:id="1293" w:author="Derenik Petrosyan" w:date="2024-04-16T16:58:00Z">
            <w:r w:rsidR="00E80EFA" w:rsidRPr="00495345">
              <w:rPr>
                <w:rFonts w:ascii="Sylfaen" w:eastAsia="Tahoma" w:hAnsi="Sylfaen" w:cs="Tahoma"/>
                <w:b/>
                <w:bCs/>
                <w:sz w:val="24"/>
                <w:szCs w:val="24"/>
                <w:rPrChange w:id="1294" w:author="Derenik Petrosyan" w:date="2024-04-21T11:13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>3.1</w:t>
            </w:r>
          </w:ins>
          <w:r w:rsidRPr="00E80EFA">
            <w:rPr>
              <w:rFonts w:ascii="Sylfaen" w:eastAsia="Tahoma" w:hAnsi="Sylfaen" w:cs="Tahoma"/>
              <w:b/>
              <w:bCs/>
              <w:sz w:val="24"/>
              <w:szCs w:val="24"/>
              <w:rPrChange w:id="1295" w:author="Derenik Petrosyan" w:date="2024-04-16T16:5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 Հիվանդի հեռակառավարման մոնիտորինգ</w:t>
          </w:r>
        </w:p>
        <w:p w14:paraId="75AC3486" w14:textId="3A679B3A" w:rsidR="0046672F" w:rsidRPr="00E80EFA" w:rsidDel="00E80EFA" w:rsidRDefault="0046672F">
          <w:pPr>
            <w:spacing w:line="360" w:lineRule="auto"/>
            <w:jc w:val="both"/>
            <w:rPr>
              <w:del w:id="1296" w:author="Derenik Petrosyan" w:date="2024-04-16T16:58:00Z"/>
              <w:rFonts w:ascii="Sylfaen" w:eastAsia="Tahoma" w:hAnsi="Sylfaen" w:cs="Tahoma"/>
              <w:b/>
              <w:bCs/>
              <w:sz w:val="24"/>
              <w:szCs w:val="24"/>
              <w:rPrChange w:id="1297" w:author="Derenik Petrosyan" w:date="2024-04-16T16:58:00Z">
                <w:rPr>
                  <w:del w:id="1298" w:author="Derenik Petrosyan" w:date="2024-04-16T16:58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</w:p>
        <w:p w14:paraId="6A67DDFB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E80EFA">
            <w:rPr>
              <w:rFonts w:ascii="Sylfaen" w:eastAsia="Tahoma" w:hAnsi="Sylfaen" w:cs="Tahoma"/>
              <w:b/>
              <w:bCs/>
              <w:sz w:val="24"/>
              <w:szCs w:val="24"/>
              <w:rPrChange w:id="1299" w:author="Derenik Petrosyan" w:date="2024-04-16T16:5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Համառոտ նկարագիր.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Առողջապահության մատակարարը իրականացնում է 5G-ով միացված IIoT լուծումներ՝ հիվանդների հեռավոր մոնիտորինգի համար:</w:t>
          </w:r>
        </w:p>
        <w:p w14:paraId="2DBBD634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E80EFA">
            <w:rPr>
              <w:rFonts w:ascii="Sylfaen" w:eastAsia="Tahoma" w:hAnsi="Sylfaen" w:cs="Tahoma"/>
              <w:b/>
              <w:bCs/>
              <w:sz w:val="24"/>
              <w:szCs w:val="24"/>
              <w:rPrChange w:id="1300" w:author="Derenik Petrosyan" w:date="2024-04-16T16:5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Իրականացում</w:t>
          </w:r>
          <w:r w:rsidRPr="00E80EFA">
            <w:rPr>
              <w:rFonts w:ascii="Times New Roman" w:eastAsia="Tahoma" w:hAnsi="Times New Roman" w:cs="Times New Roman"/>
              <w:b/>
              <w:bCs/>
              <w:sz w:val="24"/>
              <w:szCs w:val="24"/>
              <w:rPrChange w:id="1301" w:author="Derenik Petrosyan" w:date="2024-04-16T16:58:00Z">
                <w:rPr>
                  <w:rFonts w:ascii="Times New Roman" w:eastAsia="Tahoma" w:hAnsi="Times New Roman" w:cs="Times New Roman"/>
                  <w:sz w:val="24"/>
                  <w:szCs w:val="24"/>
                </w:rPr>
              </w:rPrChange>
            </w:rPr>
            <w:t>․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բիոսենսորներով հագեցված կրելի սարքերը հավաքում են առողջական տվյալներ, ինչպիսիք են սրտի հաճախությունը, արյան ճնշումը և գլյուկոզայի մակարդակը, որը փոխանցվում է 5G ցանցերի միջոցով առողջապահական ծառայություններ մատուցողներին՝ իրական ժամանակում մոնիտորինգի և միջամտության համար։</w:t>
          </w:r>
        </w:p>
        <w:p w14:paraId="1A155193" w14:textId="4DA6DE95" w:rsidR="0046672F" w:rsidRPr="0046672F" w:rsidRDefault="00C84258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ins w:id="1302" w:author="Derenik Petrosyan" w:date="2024-04-16T16:59:00Z">
            <w:r w:rsidRPr="00C84258">
              <w:rPr>
                <w:rFonts w:ascii="Sylfaen" w:eastAsia="Tahoma" w:hAnsi="Sylfaen" w:cs="Tahoma"/>
                <w:b/>
                <w:bCs/>
                <w:sz w:val="24"/>
                <w:szCs w:val="24"/>
                <w:rPrChange w:id="1303" w:author="Derenik Petrosyan" w:date="2024-04-16T16:59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t>Առավելությունները.</w:t>
            </w:r>
            <w:r w:rsidRPr="0046672F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del w:id="1304" w:author="Derenik Petrosyan" w:date="2024-04-16T16:59:00Z">
            <w:r w:rsidR="0046672F" w:rsidRPr="0046672F" w:rsidDel="00C84258">
              <w:rPr>
                <w:rFonts w:ascii="Sylfaen" w:eastAsia="Tahoma" w:hAnsi="Sylfaen" w:cs="Tahoma"/>
                <w:sz w:val="24"/>
                <w:szCs w:val="24"/>
              </w:rPr>
              <w:delText>Օգուտներ.</w:delText>
            </w:r>
          </w:del>
          <w:r w:rsidR="0046672F" w:rsidRPr="0046672F">
            <w:rPr>
              <w:rFonts w:ascii="Sylfaen" w:eastAsia="Tahoma" w:hAnsi="Sylfaen" w:cs="Tahoma"/>
              <w:sz w:val="24"/>
              <w:szCs w:val="24"/>
            </w:rPr>
            <w:t xml:space="preserve"> հիվանդի արդյունքների բարելավում, առողջապահական ծախսերի կրճատում և առողջապահական ծառայությունների բարելավված հասանելիություն՝ օգուտներով, ինչպիսիք են առողջական խնդիրների վաղ հայտնաբերումը, ակտիվ միջամտությունները և հիվանդանոցային հետընդունումների կրճատումը:</w:t>
          </w:r>
        </w:p>
        <w:p w14:paraId="3EE72F39" w14:textId="2ECE9859" w:rsidR="0046672F" w:rsidRPr="00C84258" w:rsidDel="00C84258" w:rsidRDefault="0046672F">
          <w:pPr>
            <w:spacing w:line="360" w:lineRule="auto"/>
            <w:jc w:val="both"/>
            <w:rPr>
              <w:del w:id="1305" w:author="Derenik Petrosyan" w:date="2024-04-16T16:59:00Z"/>
              <w:rFonts w:ascii="Sylfaen" w:eastAsia="Tahoma" w:hAnsi="Sylfaen" w:cs="Tahoma"/>
              <w:b/>
              <w:bCs/>
              <w:sz w:val="24"/>
              <w:szCs w:val="24"/>
              <w:rPrChange w:id="1306" w:author="Derenik Petrosyan" w:date="2024-04-16T16:59:00Z">
                <w:rPr>
                  <w:del w:id="1307" w:author="Derenik Petrosyan" w:date="2024-04-16T16:59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del w:id="1308" w:author="Derenik Petrosyan" w:date="2024-04-16T16:59:00Z">
            <w:r w:rsidRPr="00C84258" w:rsidDel="00C84258">
              <w:rPr>
                <w:rFonts w:ascii="Sylfaen" w:eastAsia="Tahoma" w:hAnsi="Sylfaen" w:cs="Tahoma"/>
                <w:b/>
                <w:bCs/>
                <w:sz w:val="24"/>
                <w:szCs w:val="24"/>
                <w:rPrChange w:id="1309" w:author="Derenik Petrosyan" w:date="2024-04-16T16:59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Օգտագործեք դեպք 6</w:delText>
            </w:r>
          </w:del>
          <w:ins w:id="1310" w:author="Derenik Petrosyan" w:date="2024-04-16T16:59:00Z">
            <w:r w:rsidR="00C84258" w:rsidRPr="00A457F1">
              <w:rPr>
                <w:rFonts w:ascii="Sylfaen" w:eastAsia="Tahoma" w:hAnsi="Sylfaen" w:cs="Tahoma"/>
                <w:b/>
                <w:bCs/>
                <w:sz w:val="24"/>
                <w:szCs w:val="24"/>
                <w:rPrChange w:id="1311" w:author="Derenik Petrosyan" w:date="2024-04-16T18:58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>3.2</w:t>
            </w:r>
          </w:ins>
          <w:r w:rsidRPr="00C84258">
            <w:rPr>
              <w:rFonts w:ascii="Sylfaen" w:eastAsia="Tahoma" w:hAnsi="Sylfaen" w:cs="Tahoma"/>
              <w:b/>
              <w:bCs/>
              <w:sz w:val="24"/>
              <w:szCs w:val="24"/>
              <w:rPrChange w:id="1312" w:author="Derenik Petrosyan" w:date="2024-04-16T16:5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 Հեռաբժշկություն</w:t>
          </w:r>
        </w:p>
        <w:p w14:paraId="460B67BC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3E9782D2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C84258">
            <w:rPr>
              <w:rFonts w:ascii="Sylfaen" w:eastAsia="Tahoma" w:hAnsi="Sylfaen" w:cs="Tahoma"/>
              <w:b/>
              <w:bCs/>
              <w:sz w:val="24"/>
              <w:szCs w:val="24"/>
              <w:rPrChange w:id="1313" w:author="Derenik Petrosyan" w:date="2024-04-16T16:5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Համառոտ նկարագիր.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Հեռաբժշկության պլատֆորմը օգտագործում է 5G կապի հնարավորություն՝ հեռավար խորհրդատվությունների և բժշկական պրոցեդուրաների համար:</w:t>
          </w:r>
        </w:p>
        <w:p w14:paraId="55827EDD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C84258">
            <w:rPr>
              <w:rFonts w:ascii="Sylfaen" w:eastAsia="Tahoma" w:hAnsi="Sylfaen" w:cs="Tahoma"/>
              <w:b/>
              <w:bCs/>
              <w:sz w:val="24"/>
              <w:szCs w:val="24"/>
              <w:rPrChange w:id="1314" w:author="Derenik Petrosyan" w:date="2024-04-16T16:5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Իրականացում.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5G ցանցերն ապահովում են բարձր արագությամբ, ցածր ուշացման միացում իրական ժամանակում վիդեոկոնֆերանսների, բժշկական պատկերների և ախտորոշիչ ծառայությունների համար հիվանդների և բուժաշխատողների միջև:</w:t>
          </w:r>
        </w:p>
        <w:p w14:paraId="0A49D68E" w14:textId="46B7695F" w:rsidR="0046672F" w:rsidRDefault="0046672F" w:rsidP="00DD6269">
          <w:pPr>
            <w:spacing w:line="360" w:lineRule="auto"/>
            <w:jc w:val="both"/>
            <w:rPr>
              <w:ins w:id="1315" w:author="Derenik Petrosyan" w:date="2024-04-16T16:59:00Z"/>
              <w:rFonts w:ascii="Sylfaen" w:eastAsia="Tahoma" w:hAnsi="Sylfaen" w:cs="Tahoma"/>
              <w:sz w:val="24"/>
              <w:szCs w:val="24"/>
            </w:rPr>
          </w:pPr>
          <w:r w:rsidRPr="00C84258">
            <w:rPr>
              <w:rFonts w:ascii="Sylfaen" w:eastAsia="Tahoma" w:hAnsi="Sylfaen" w:cs="Tahoma"/>
              <w:b/>
              <w:bCs/>
              <w:sz w:val="24"/>
              <w:szCs w:val="24"/>
              <w:rPrChange w:id="1316" w:author="Derenik Petrosyan" w:date="2024-04-16T16:5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Առավելությունները.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Առողջապահական ծառայությունների հասանելիության բարձրացում, հիվանդների արդյունքների բարելավում և առողջապահական անհամամասնությունների նվազում՝ օգուտներով, ինչպիսիք են հեռահար ախտորոշումը, բուժումը և խորհրդատվությունը, հատկապես անբավարար կամ հեռավոր տարածքներում:</w:t>
          </w:r>
        </w:p>
        <w:p w14:paraId="05522F97" w14:textId="77777777" w:rsidR="00C84258" w:rsidRPr="0046672F" w:rsidRDefault="00C84258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4DB8B923" w14:textId="77777777" w:rsidR="0046672F" w:rsidRPr="00C84258" w:rsidDel="00C84258" w:rsidRDefault="0046672F">
          <w:pPr>
            <w:spacing w:line="360" w:lineRule="auto"/>
            <w:jc w:val="both"/>
            <w:rPr>
              <w:del w:id="1317" w:author="Derenik Petrosyan" w:date="2024-04-16T17:00:00Z"/>
              <w:rFonts w:ascii="Sylfaen" w:eastAsia="Tahoma" w:hAnsi="Sylfaen" w:cs="Tahoma"/>
              <w:b/>
              <w:bCs/>
              <w:sz w:val="24"/>
              <w:szCs w:val="24"/>
              <w:rPrChange w:id="1318" w:author="Derenik Petrosyan" w:date="2024-04-16T16:59:00Z">
                <w:rPr>
                  <w:del w:id="1319" w:author="Derenik Petrosyan" w:date="2024-04-16T17:00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C84258">
            <w:rPr>
              <w:rFonts w:ascii="Sylfaen" w:eastAsia="Tahoma" w:hAnsi="Sylfaen" w:cs="Tahoma"/>
              <w:b/>
              <w:bCs/>
              <w:sz w:val="24"/>
              <w:szCs w:val="24"/>
              <w:rPrChange w:id="1320" w:author="Derenik Petrosyan" w:date="2024-04-16T16:5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lastRenderedPageBreak/>
            <w:t>4. Էներգետիկ արդյունաբերություն</w:t>
          </w:r>
        </w:p>
        <w:p w14:paraId="42A34C5B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0DB51455" w14:textId="3862C4DD" w:rsidR="0046672F" w:rsidRPr="00C84258" w:rsidDel="00C84258" w:rsidRDefault="0046672F">
          <w:pPr>
            <w:spacing w:line="360" w:lineRule="auto"/>
            <w:jc w:val="both"/>
            <w:rPr>
              <w:del w:id="1321" w:author="Derenik Petrosyan" w:date="2024-04-16T17:00:00Z"/>
              <w:rFonts w:ascii="Sylfaen" w:eastAsia="Tahoma" w:hAnsi="Sylfaen" w:cs="Tahoma"/>
              <w:b/>
              <w:bCs/>
              <w:sz w:val="24"/>
              <w:szCs w:val="24"/>
              <w:rPrChange w:id="1322" w:author="Derenik Petrosyan" w:date="2024-04-16T17:00:00Z">
                <w:rPr>
                  <w:del w:id="1323" w:author="Derenik Petrosyan" w:date="2024-04-16T17:00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del w:id="1324" w:author="Derenik Petrosyan" w:date="2024-04-16T17:00:00Z">
            <w:r w:rsidRPr="00C84258" w:rsidDel="00C84258">
              <w:rPr>
                <w:rFonts w:ascii="Sylfaen" w:eastAsia="Tahoma" w:hAnsi="Sylfaen" w:cs="Tahoma"/>
                <w:b/>
                <w:bCs/>
                <w:sz w:val="24"/>
                <w:szCs w:val="24"/>
                <w:rPrChange w:id="1325" w:author="Derenik Petrosyan" w:date="2024-04-16T17:00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Օգտագործեք դեպք 7</w:delText>
            </w:r>
          </w:del>
          <w:ins w:id="1326" w:author="Derenik Petrosyan" w:date="2024-04-16T17:00:00Z">
            <w:r w:rsidR="00C84258" w:rsidRPr="00A457F1">
              <w:rPr>
                <w:rFonts w:ascii="Sylfaen" w:eastAsia="Tahoma" w:hAnsi="Sylfaen" w:cs="Tahoma"/>
                <w:b/>
                <w:bCs/>
                <w:sz w:val="24"/>
                <w:szCs w:val="24"/>
                <w:rPrChange w:id="1327" w:author="Derenik Petrosyan" w:date="2024-04-16T18:58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>4.1</w:t>
            </w:r>
          </w:ins>
          <w:r w:rsidRPr="00C84258">
            <w:rPr>
              <w:rFonts w:ascii="Sylfaen" w:eastAsia="Tahoma" w:hAnsi="Sylfaen" w:cs="Tahoma"/>
              <w:b/>
              <w:bCs/>
              <w:sz w:val="24"/>
              <w:szCs w:val="24"/>
              <w:rPrChange w:id="1328" w:author="Derenik Petrosyan" w:date="2024-04-16T17:0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 Խելացի ցանցեր</w:t>
          </w:r>
        </w:p>
        <w:p w14:paraId="76D9A91D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1739AC22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C84258">
            <w:rPr>
              <w:rFonts w:ascii="Sylfaen" w:eastAsia="Tahoma" w:hAnsi="Sylfaen" w:cs="Tahoma"/>
              <w:b/>
              <w:bCs/>
              <w:sz w:val="24"/>
              <w:szCs w:val="24"/>
              <w:rPrChange w:id="1329" w:author="Derenik Petrosyan" w:date="2024-04-16T17:0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Համառոտ նկարագիր.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Կոմունալ ծառայություններ մատուցող ընկերությունն ընդունում է 5G-ով միացված IIoT լուծումներ՝ արդիականացնելու իր էլեկտրացանցային ենթակառուցվածքը:</w:t>
          </w:r>
        </w:p>
        <w:p w14:paraId="1A8D4BBA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C84258">
            <w:rPr>
              <w:rFonts w:ascii="Sylfaen" w:eastAsia="Tahoma" w:hAnsi="Sylfaen" w:cs="Tahoma"/>
              <w:b/>
              <w:bCs/>
              <w:sz w:val="24"/>
              <w:szCs w:val="24"/>
              <w:rPrChange w:id="1330" w:author="Derenik Petrosyan" w:date="2024-04-16T17:0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Իրականացում.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5G ցանցերը միացնում են խելացի հաշվիչները, ենթակայանները և էլեկտրաէներգիայի արտադրության օբյեկտները՝ հնարավորություն տալով իրական ժամանակի մոնիտորինգ, վերահսկում և օպտիմալացում էներգիայի բաշխման և սպառման համար:</w:t>
          </w:r>
        </w:p>
        <w:p w14:paraId="399EDAF7" w14:textId="2F8D7524" w:rsidR="0046672F" w:rsidRDefault="0046672F">
          <w:pPr>
            <w:spacing w:line="360" w:lineRule="auto"/>
            <w:jc w:val="both"/>
            <w:rPr>
              <w:ins w:id="1331" w:author="Derenik Petrosyan" w:date="2024-04-21T11:13:00Z"/>
              <w:rFonts w:ascii="Sylfaen" w:eastAsia="Tahoma" w:hAnsi="Sylfaen" w:cs="Tahoma"/>
              <w:sz w:val="24"/>
              <w:szCs w:val="24"/>
            </w:rPr>
          </w:pPr>
          <w:r w:rsidRPr="00C84258">
            <w:rPr>
              <w:rFonts w:ascii="Sylfaen" w:eastAsia="Tahoma" w:hAnsi="Sylfaen" w:cs="Tahoma"/>
              <w:b/>
              <w:bCs/>
              <w:sz w:val="24"/>
              <w:szCs w:val="24"/>
              <w:rPrChange w:id="1332" w:author="Derenik Petrosyan" w:date="2024-04-16T17:0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Առավելությունները.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Ցանցի հուսալիության, արդյունավետության և ճկունության բարձրացում՝ օգուտներով, ինչպիսիք են կրճատված անջատումները, բարելավված էներգաարդյունավետությունը և վերականգնվող էներգիայի աղբյուրների ուժեղացված ինտեգրումը:</w:t>
          </w:r>
        </w:p>
        <w:p w14:paraId="60D3A94A" w14:textId="77777777" w:rsidR="00495345" w:rsidRPr="0046672F" w:rsidRDefault="00495345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1E42F8A5" w14:textId="71136CD3" w:rsidR="0046672F" w:rsidRPr="00A667C0" w:rsidDel="00A667C0" w:rsidRDefault="0046672F">
          <w:pPr>
            <w:spacing w:line="360" w:lineRule="auto"/>
            <w:jc w:val="both"/>
            <w:rPr>
              <w:del w:id="1333" w:author="Derenik Petrosyan" w:date="2024-04-16T17:00:00Z"/>
              <w:rFonts w:ascii="Sylfaen" w:eastAsia="Tahoma" w:hAnsi="Sylfaen" w:cs="Tahoma"/>
              <w:b/>
              <w:bCs/>
              <w:sz w:val="24"/>
              <w:szCs w:val="24"/>
              <w:rPrChange w:id="1334" w:author="Derenik Petrosyan" w:date="2024-04-16T17:00:00Z">
                <w:rPr>
                  <w:del w:id="1335" w:author="Derenik Petrosyan" w:date="2024-04-16T17:00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del w:id="1336" w:author="Derenik Petrosyan" w:date="2024-04-16T17:00:00Z">
            <w:r w:rsidRPr="00A667C0" w:rsidDel="00A667C0">
              <w:rPr>
                <w:rFonts w:ascii="Sylfaen" w:eastAsia="Tahoma" w:hAnsi="Sylfaen" w:cs="Tahoma"/>
                <w:b/>
                <w:bCs/>
                <w:sz w:val="24"/>
                <w:szCs w:val="24"/>
                <w:rPrChange w:id="1337" w:author="Derenik Petrosyan" w:date="2024-04-16T17:00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Օգտագործեք դեպք 8</w:delText>
            </w:r>
          </w:del>
          <w:ins w:id="1338" w:author="Derenik Petrosyan" w:date="2024-04-16T17:00:00Z">
            <w:r w:rsidR="00A667C0" w:rsidRPr="00A457F1">
              <w:rPr>
                <w:rFonts w:ascii="Sylfaen" w:eastAsia="Tahoma" w:hAnsi="Sylfaen" w:cs="Tahoma"/>
                <w:b/>
                <w:bCs/>
                <w:sz w:val="24"/>
                <w:szCs w:val="24"/>
                <w:rPrChange w:id="1339" w:author="Derenik Petrosyan" w:date="2024-04-16T18:58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>4.2</w:t>
            </w:r>
          </w:ins>
          <w:r w:rsidRPr="00A667C0">
            <w:rPr>
              <w:rFonts w:ascii="Sylfaen" w:eastAsia="Tahoma" w:hAnsi="Sylfaen" w:cs="Tahoma"/>
              <w:b/>
              <w:bCs/>
              <w:sz w:val="24"/>
              <w:szCs w:val="24"/>
              <w:rPrChange w:id="1340" w:author="Derenik Petrosyan" w:date="2024-04-16T17:0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 Ակտիվների կառավարում</w:t>
          </w:r>
        </w:p>
        <w:p w14:paraId="0A498D4A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42BDFDF7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A667C0">
            <w:rPr>
              <w:rFonts w:ascii="Sylfaen" w:eastAsia="Tahoma" w:hAnsi="Sylfaen" w:cs="Tahoma"/>
              <w:b/>
              <w:bCs/>
              <w:sz w:val="24"/>
              <w:szCs w:val="24"/>
              <w:rPrChange w:id="1341" w:author="Derenik Petrosyan" w:date="2024-04-16T17:0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Համառոտ նկարագիր.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Էներգետիկ ընկերությունն օգտագործում է 5G-ով միացված IIoT լուծումներ ակտիվների կառավարման և կանխատեսելի սպասարկման համար:</w:t>
          </w:r>
        </w:p>
        <w:p w14:paraId="0DC4BB69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A667C0">
            <w:rPr>
              <w:rFonts w:ascii="Sylfaen" w:eastAsia="Tahoma" w:hAnsi="Sylfaen" w:cs="Tahoma"/>
              <w:b/>
              <w:bCs/>
              <w:sz w:val="24"/>
              <w:szCs w:val="24"/>
              <w:rPrChange w:id="1342" w:author="Derenik Petrosyan" w:date="2024-04-16T17:0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Իրականացում.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5G ցանցերը միացնում են սենսորները և մոնիտորինգի սարքերը, որոնք տեղադրված են կարևոր ենթակառուցվածքային ակտիվների վրա, ինչպիսիք են էլեկտրակայանները, խողովակաշարերը և հաղորդման գծերը, ինչը հնարավորություն է տալիս իրական ժամանակի մոնիտորինգ իրականացնել ակտիվների առողջության և կատարողականի վրա:</w:t>
          </w:r>
        </w:p>
        <w:p w14:paraId="21EB3438" w14:textId="4F5653FB" w:rsidR="00E4298E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F4743A">
            <w:rPr>
              <w:rFonts w:ascii="Sylfaen" w:eastAsia="Tahoma" w:hAnsi="Sylfaen" w:cs="Tahoma"/>
              <w:b/>
              <w:bCs/>
              <w:sz w:val="24"/>
              <w:szCs w:val="24"/>
              <w:rPrChange w:id="1343" w:author="Derenik Petrosyan" w:date="2024-04-16T17:04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 xml:space="preserve">Առավելությունները. 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>Ակտիվների հուսալիության, երկարակեցության և կատարողականի բարելավում, այնպիսի առավելություններով, ինչպիսիք են պարապուրդի կրճատումը, սպասարկման օպտիմիզացված գրաֆիկները և ուժեղացված անվտանգությունն ու համապատասխանությունը:</w:t>
          </w:r>
        </w:p>
        <w:p w14:paraId="3C2880C9" w14:textId="77777777" w:rsidR="0046672F" w:rsidRPr="00DC2830" w:rsidRDefault="00285977">
          <w:pPr>
            <w:spacing w:line="360" w:lineRule="auto"/>
            <w:jc w:val="both"/>
            <w:rPr>
              <w:rFonts w:ascii="Sylfaen" w:eastAsia="Arial" w:hAnsi="Sylfaen" w:cs="Arial"/>
              <w:sz w:val="24"/>
              <w:szCs w:val="24"/>
            </w:rPr>
          </w:pPr>
        </w:p>
      </w:sdtContent>
    </w:sdt>
    <w:p w14:paraId="7168750E" w14:textId="77777777" w:rsidR="00636AC3" w:rsidRDefault="00636AC3" w:rsidP="00636AC3">
      <w:pPr>
        <w:pStyle w:val="Heading1"/>
        <w:spacing w:line="360" w:lineRule="auto"/>
        <w:rPr>
          <w:moveTo w:id="1344" w:author="Derenik Petrosyan" w:date="2024-04-21T11:15:00Z"/>
          <w:rFonts w:ascii="Sylfaen" w:eastAsia="Tahoma" w:hAnsi="Sylfaen" w:cs="Tahoma"/>
          <w:sz w:val="24"/>
          <w:szCs w:val="24"/>
        </w:rPr>
      </w:pPr>
      <w:bookmarkStart w:id="1345" w:name="_Toc165229605"/>
      <w:moveToRangeStart w:id="1346" w:author="Derenik Petrosyan" w:date="2024-04-21T11:15:00Z" w:name="move164590572"/>
      <w:moveTo w:id="1347" w:author="Derenik Petrosyan" w:date="2024-04-21T11:15:00Z">
        <w:r w:rsidRPr="00DC2830">
          <w:rPr>
            <w:rFonts w:ascii="Sylfaen" w:eastAsia="Tahoma" w:hAnsi="Sylfaen" w:cs="Tahoma"/>
            <w:sz w:val="24"/>
            <w:szCs w:val="24"/>
          </w:rPr>
          <w:lastRenderedPageBreak/>
          <w:t>3. 5G-IIoT ինտեգրման տեխնիկական ասպեկտները</w:t>
        </w:r>
        <w:bookmarkEnd w:id="1345"/>
      </w:moveTo>
    </w:p>
    <w:moveToRangeEnd w:id="1346"/>
    <w:p w14:paraId="573F1B5D" w14:textId="484F5755" w:rsidR="00E4298E" w:rsidRPr="00DC2830" w:rsidDel="00D54004" w:rsidRDefault="00285977">
      <w:pPr>
        <w:pStyle w:val="Heading2"/>
        <w:spacing w:line="360" w:lineRule="auto"/>
        <w:rPr>
          <w:del w:id="1348" w:author="Derenik Petrosyan" w:date="2024-04-16T15:12:00Z"/>
          <w:rFonts w:ascii="Sylfaen" w:eastAsia="Arial" w:hAnsi="Sylfaen" w:cs="Arial"/>
          <w:sz w:val="24"/>
          <w:szCs w:val="24"/>
        </w:rPr>
        <w:pPrChange w:id="1349" w:author="Derenik Petrosyan" w:date="2024-04-16T14:15:00Z">
          <w:pPr>
            <w:pStyle w:val="Heading2"/>
          </w:pPr>
        </w:pPrChange>
      </w:pPr>
      <w:customXmlDelRangeStart w:id="1350" w:author="Derenik Petrosyan" w:date="2024-04-16T15:12:00Z"/>
      <w:sdt>
        <w:sdtPr>
          <w:rPr>
            <w:rFonts w:ascii="Sylfaen" w:hAnsi="Sylfaen"/>
            <w:sz w:val="24"/>
            <w:szCs w:val="24"/>
          </w:rPr>
          <w:tag w:val="goog_rdk_39"/>
          <w:id w:val="-2013908122"/>
        </w:sdtPr>
        <w:sdtEndPr/>
        <w:sdtContent>
          <w:customXmlDelRangeEnd w:id="1350"/>
          <w:del w:id="1351" w:author="Derenik Petrosyan" w:date="2024-04-16T15:12:00Z">
            <w:r w:rsidR="0059570A" w:rsidRPr="00DC2830" w:rsidDel="00D54004">
              <w:rPr>
                <w:rFonts w:ascii="Sylfaen" w:eastAsia="Tahoma" w:hAnsi="Sylfaen" w:cs="Tahoma"/>
                <w:sz w:val="24"/>
                <w:szCs w:val="24"/>
              </w:rPr>
              <w:delText xml:space="preserve">2.6 Ամփոփում և բացերի վերլուծություն </w:delText>
            </w:r>
          </w:del>
          <w:customXmlDelRangeStart w:id="1352" w:author="Derenik Petrosyan" w:date="2024-04-16T15:12:00Z"/>
        </w:sdtContent>
      </w:sdt>
      <w:customXmlDelRangeEnd w:id="1352"/>
    </w:p>
    <w:p w14:paraId="2B09A284" w14:textId="26D63C0F" w:rsidR="00E4298E" w:rsidRPr="00DC2830" w:rsidDel="00D54004" w:rsidRDefault="00E4298E" w:rsidP="00F26AD1">
      <w:pPr>
        <w:spacing w:line="360" w:lineRule="auto"/>
        <w:jc w:val="both"/>
        <w:rPr>
          <w:del w:id="1353" w:author="Derenik Petrosyan" w:date="2024-04-16T15:12:00Z"/>
          <w:rFonts w:ascii="Sylfaen" w:eastAsia="Arial" w:hAnsi="Sylfaen" w:cs="Arial"/>
          <w:sz w:val="24"/>
          <w:szCs w:val="24"/>
        </w:rPr>
      </w:pPr>
    </w:p>
    <w:p w14:paraId="2BAC72BA" w14:textId="2E6C492A" w:rsidR="00E4298E" w:rsidRPr="00DC2830" w:rsidDel="00D54004" w:rsidRDefault="00285977">
      <w:pPr>
        <w:spacing w:line="360" w:lineRule="auto"/>
        <w:jc w:val="both"/>
        <w:rPr>
          <w:del w:id="1354" w:author="Derenik Petrosyan" w:date="2024-04-16T15:12:00Z"/>
          <w:rFonts w:ascii="Sylfaen" w:eastAsia="Arial" w:hAnsi="Sylfaen" w:cs="Arial"/>
          <w:sz w:val="24"/>
          <w:szCs w:val="24"/>
        </w:rPr>
      </w:pPr>
      <w:customXmlDelRangeStart w:id="1355" w:author="Derenik Petrosyan" w:date="2024-04-16T15:12:00Z"/>
      <w:sdt>
        <w:sdtPr>
          <w:rPr>
            <w:rFonts w:ascii="Sylfaen" w:hAnsi="Sylfaen"/>
            <w:sz w:val="24"/>
            <w:szCs w:val="24"/>
          </w:rPr>
          <w:tag w:val="goog_rdk_40"/>
          <w:id w:val="837731705"/>
        </w:sdtPr>
        <w:sdtEndPr/>
        <w:sdtContent>
          <w:customXmlDelRangeEnd w:id="1355"/>
          <w:del w:id="1356" w:author="Derenik Petrosyan" w:date="2024-04-16T15:12:00Z">
            <w:r w:rsidR="0059570A" w:rsidRPr="00DC2830" w:rsidDel="00D54004">
              <w:rPr>
                <w:rFonts w:ascii="Sylfaen" w:eastAsia="Tahoma" w:hAnsi="Sylfaen" w:cs="Tahoma"/>
                <w:sz w:val="24"/>
                <w:szCs w:val="24"/>
              </w:rPr>
              <w:delText>Ամփոփեք գրականության վերանայման հիմնական արդյունքները և կատարեք բացերի վերլուծություն՝ բացահայտելու այն ոլորտները, որտեղ անհրաժեշտ է հետագա հետազոտություն: Ընդգծեք գիտելիքների բացերը, չլուծված խնդիրները և ապագա հետազոտությունների և նորարարությունների հնարավորությունները 5G-IIoT ինտեգրման ոլորտում:</w:delText>
            </w:r>
          </w:del>
          <w:customXmlDelRangeStart w:id="1357" w:author="Derenik Petrosyan" w:date="2024-04-16T15:12:00Z"/>
        </w:sdtContent>
      </w:sdt>
      <w:customXmlDelRangeEnd w:id="1357"/>
    </w:p>
    <w:p w14:paraId="11BA1C12" w14:textId="77777777" w:rsidR="00E4298E" w:rsidRPr="00DC2830" w:rsidDel="00636AC3" w:rsidRDefault="00E4298E">
      <w:pPr>
        <w:spacing w:line="360" w:lineRule="auto"/>
        <w:jc w:val="both"/>
        <w:rPr>
          <w:del w:id="1358" w:author="Derenik Petrosyan" w:date="2024-04-21T11:16:00Z"/>
          <w:rFonts w:ascii="Sylfaen" w:eastAsia="Arial" w:hAnsi="Sylfaen" w:cs="Arial"/>
          <w:sz w:val="24"/>
          <w:szCs w:val="24"/>
        </w:rPr>
      </w:pPr>
    </w:p>
    <w:customXmlDelRangeStart w:id="1359" w:author="Derenik Petrosyan" w:date="2024-04-21T11:16:00Z"/>
    <w:sdt>
      <w:sdtPr>
        <w:rPr>
          <w:rFonts w:ascii="Sylfaen" w:hAnsi="Sylfaen"/>
          <w:sz w:val="24"/>
          <w:szCs w:val="24"/>
        </w:rPr>
        <w:tag w:val="goog_rdk_41"/>
        <w:id w:val="352925509"/>
      </w:sdtPr>
      <w:sdtEndPr/>
      <w:sdtContent>
        <w:customXmlDelRangeEnd w:id="1359"/>
        <w:moveFromRangeStart w:id="1360" w:author="Derenik Petrosyan" w:date="2024-04-21T11:15:00Z" w:name="move164590572" w:displacedByCustomXml="prev"/>
        <w:p w14:paraId="2BD3917E" w14:textId="3E26202F" w:rsidR="00E4298E" w:rsidRPr="00636AC3" w:rsidRDefault="0059570A">
          <w:pPr>
            <w:rPr>
              <w:rPrChange w:id="1361" w:author="Derenik Petrosyan" w:date="2024-04-21T11:15:00Z">
                <w:rPr>
                  <w:rFonts w:ascii="Sylfaen" w:eastAsia="Arial" w:hAnsi="Sylfaen" w:cs="Arial"/>
                  <w:sz w:val="24"/>
                  <w:szCs w:val="24"/>
                </w:rPr>
              </w:rPrChange>
            </w:rPr>
            <w:pPrChange w:id="1362" w:author="Derenik Petrosyan" w:date="2024-04-21T11:15:00Z">
              <w:pPr>
                <w:pStyle w:val="Heading1"/>
              </w:pPr>
            </w:pPrChange>
          </w:pPr>
          <w:moveFrom w:id="1363" w:author="Derenik Petrosyan" w:date="2024-04-21T11:15:00Z">
            <w:del w:id="1364" w:author="Derenik Petrosyan" w:date="2024-04-21T11:16:00Z">
              <w:r w:rsidRPr="00DC2830" w:rsidDel="00636AC3">
                <w:rPr>
                  <w:rFonts w:ascii="Sylfaen" w:eastAsia="Tahoma" w:hAnsi="Sylfaen" w:cs="Tahoma"/>
                  <w:sz w:val="24"/>
                  <w:szCs w:val="24"/>
                </w:rPr>
                <w:delText>3. 5G-IIoT ինտեգրման տեխնիկական ասպեկտները</w:delText>
              </w:r>
            </w:del>
          </w:moveFrom>
        </w:p>
        <w:moveFromRangeEnd w:id="1360" w:displacedByCustomXml="next"/>
        <w:customXmlDelRangeStart w:id="1365" w:author="Derenik Petrosyan" w:date="2024-04-21T11:16:00Z"/>
      </w:sdtContent>
    </w:sdt>
    <w:customXmlDelRangeEnd w:id="1365"/>
    <w:p w14:paraId="17E91C68" w14:textId="7DBC05AD" w:rsidR="00D32497" w:rsidRPr="004C2D42" w:rsidRDefault="00D0505F" w:rsidP="0028256D">
      <w:pPr>
        <w:spacing w:line="360" w:lineRule="auto"/>
        <w:ind w:firstLine="720"/>
        <w:jc w:val="both"/>
        <w:rPr>
          <w:rFonts w:ascii="Sylfaen" w:eastAsia="Arial" w:hAnsi="Sylfaen" w:cs="Arial"/>
          <w:sz w:val="24"/>
          <w:szCs w:val="24"/>
          <w:lang w:val="hy-AM"/>
        </w:rPr>
      </w:pPr>
      <w:r w:rsidRPr="00EF1140">
        <w:rPr>
          <w:rFonts w:ascii="Sylfaen" w:hAnsi="Sylfaen"/>
          <w:noProof/>
          <w:sz w:val="18"/>
          <w:szCs w:val="18"/>
        </w:rPr>
        <w:drawing>
          <wp:anchor distT="0" distB="0" distL="114300" distR="114300" simplePos="0" relativeHeight="251662336" behindDoc="0" locked="0" layoutInCell="1" allowOverlap="1" wp14:anchorId="6BFD31BB" wp14:editId="3D249334">
            <wp:simplePos x="0" y="0"/>
            <wp:positionH relativeFrom="margin">
              <wp:align>center</wp:align>
            </wp:positionH>
            <wp:positionV relativeFrom="paragraph">
              <wp:posOffset>2701925</wp:posOffset>
            </wp:positionV>
            <wp:extent cx="5242560" cy="2948940"/>
            <wp:effectExtent l="0" t="0" r="0" b="3810"/>
            <wp:wrapTopAndBottom/>
            <wp:docPr id="1" name="Picture 1" descr="The-5G-Triangle-Is-Comprised-Of-Three-Next-Generation-Technologies-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e-5G-Triangle-Is-Comprised-Of-Three-Next-Generation-Technologies-ը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ins w:id="1366" w:author="Derenik Petrosyan" w:date="2024-04-21T11:15:00Z">
        <w:r w:rsidR="00636AC3" w:rsidRPr="00636AC3">
          <w:rPr>
            <w:rFonts w:ascii="Sylfaen" w:eastAsia="Arial" w:hAnsi="Sylfaen" w:cs="Arial"/>
            <w:sz w:val="24"/>
            <w:szCs w:val="24"/>
          </w:rPr>
          <w:t xml:space="preserve">Վերջին տարիներին անլար կապի տեխնոլոգիաների լանդշաֆտը խորը վերափոխման է ենթարկվել, որի գագաթնակետն է 5G ցանցերի հայտնվելը: Դիրքավորված լինելով որպես բջջային կապի ստանդարտների հինգերորդ սերունդ՝ 5G-ը մոնումենտալ թռիչք է կապի մեջ՝ </w:t>
        </w:r>
      </w:ins>
      <w:ins w:id="1367" w:author="Derenik Petrosyan" w:date="2024-04-21T22:29:00Z">
        <w:r w:rsidR="00080F64">
          <w:rPr>
            <w:rFonts w:ascii="Sylfaen" w:eastAsia="Arial" w:hAnsi="Sylfaen" w:cs="Arial"/>
            <w:sz w:val="24"/>
            <w:szCs w:val="24"/>
            <w:lang w:val="hy-AM"/>
          </w:rPr>
          <w:t>ունեն</w:t>
        </w:r>
      </w:ins>
      <w:ins w:id="1368" w:author="Derenik Petrosyan" w:date="2024-04-21T11:15:00Z">
        <w:r w:rsidR="00636AC3" w:rsidRPr="00636AC3">
          <w:rPr>
            <w:rFonts w:ascii="Sylfaen" w:eastAsia="Arial" w:hAnsi="Sylfaen" w:cs="Arial"/>
            <w:sz w:val="24"/>
            <w:szCs w:val="24"/>
          </w:rPr>
          <w:t>ալով աննախադեպ արագությ</w:t>
        </w:r>
      </w:ins>
      <w:ins w:id="1369" w:author="Derenik Petrosyan" w:date="2024-04-21T22:29:00Z">
        <w:r w:rsidR="00080F64">
          <w:rPr>
            <w:rFonts w:ascii="Sylfaen" w:eastAsia="Arial" w:hAnsi="Sylfaen" w:cs="Arial"/>
            <w:sz w:val="24"/>
            <w:szCs w:val="24"/>
            <w:lang w:val="hy-AM"/>
          </w:rPr>
          <w:t>ուն</w:t>
        </w:r>
      </w:ins>
      <w:ins w:id="1370" w:author="Derenik Petrosyan" w:date="2024-04-21T11:15:00Z">
        <w:r w:rsidR="00636AC3" w:rsidRPr="00636AC3">
          <w:rPr>
            <w:rFonts w:ascii="Sylfaen" w:eastAsia="Arial" w:hAnsi="Sylfaen" w:cs="Arial"/>
            <w:sz w:val="24"/>
            <w:szCs w:val="24"/>
          </w:rPr>
          <w:t>, հզորությ</w:t>
        </w:r>
      </w:ins>
      <w:ins w:id="1371" w:author="Derenik Petrosyan" w:date="2024-04-21T22:30:00Z">
        <w:r w:rsidR="00080F64">
          <w:rPr>
            <w:rFonts w:ascii="Sylfaen" w:eastAsia="Arial" w:hAnsi="Sylfaen" w:cs="Arial"/>
            <w:sz w:val="24"/>
            <w:szCs w:val="24"/>
            <w:lang w:val="hy-AM"/>
          </w:rPr>
          <w:t>ուն</w:t>
        </w:r>
      </w:ins>
      <w:ins w:id="1372" w:author="Derenik Petrosyan" w:date="2024-04-21T11:15:00Z">
        <w:r w:rsidR="00636AC3" w:rsidRPr="00636AC3">
          <w:rPr>
            <w:rFonts w:ascii="Sylfaen" w:eastAsia="Arial" w:hAnsi="Sylfaen" w:cs="Arial"/>
            <w:sz w:val="24"/>
            <w:szCs w:val="24"/>
          </w:rPr>
          <w:t xml:space="preserve"> և հուսալիությ</w:t>
        </w:r>
      </w:ins>
      <w:ins w:id="1373" w:author="Derenik Petrosyan" w:date="2024-04-21T22:30:00Z">
        <w:r w:rsidR="00080F64">
          <w:rPr>
            <w:rFonts w:ascii="Sylfaen" w:eastAsia="Arial" w:hAnsi="Sylfaen" w:cs="Arial"/>
            <w:sz w:val="24"/>
            <w:szCs w:val="24"/>
            <w:lang w:val="hy-AM"/>
          </w:rPr>
          <w:t>ուն</w:t>
        </w:r>
      </w:ins>
      <w:ins w:id="1374" w:author="Derenik Petrosyan" w:date="2024-04-21T11:15:00Z">
        <w:r w:rsidR="00636AC3" w:rsidRPr="00636AC3">
          <w:rPr>
            <w:rFonts w:ascii="Sylfaen" w:eastAsia="Arial" w:hAnsi="Sylfaen" w:cs="Arial"/>
            <w:sz w:val="24"/>
            <w:szCs w:val="24"/>
          </w:rPr>
          <w:t>: Ի տարբերություն իր նախորդների՝ 5G-ը զուտ էվոլյուցիոն քայլ չէ</w:t>
        </w:r>
      </w:ins>
      <w:ins w:id="1375" w:author="Derenik Petrosyan" w:date="2024-04-21T22:30:00Z">
        <w:r w:rsidR="00080F64">
          <w:rPr>
            <w:rFonts w:ascii="Sylfaen" w:eastAsia="Arial" w:hAnsi="Sylfaen" w:cs="Arial"/>
            <w:sz w:val="24"/>
            <w:szCs w:val="24"/>
            <w:lang w:val="hy-AM"/>
          </w:rPr>
          <w:t xml:space="preserve"> </w:t>
        </w:r>
      </w:ins>
      <w:ins w:id="1376" w:author="Derenik Petrosyan" w:date="2024-04-21T11:15:00Z">
        <w:r w:rsidR="00636AC3" w:rsidRPr="00636AC3">
          <w:rPr>
            <w:rFonts w:ascii="Sylfaen" w:eastAsia="Arial" w:hAnsi="Sylfaen" w:cs="Arial"/>
            <w:sz w:val="24"/>
            <w:szCs w:val="24"/>
          </w:rPr>
          <w:t xml:space="preserve"> դա բեկումնային տեխնոլոգիա է, որը պատրաստ է վերասահմանել, թե ինչպես ենք մենք հաղորդակցվում, կապվում և փոխազդում մեզ շրջապատող աշխարհի հետ:</w:t>
        </w:r>
      </w:ins>
      <w:ins w:id="1377" w:author="Derenik Petrosyan" w:date="2024-04-21T22:30:00Z">
        <w:r w:rsidR="00D31EB9">
          <w:rPr>
            <w:rFonts w:ascii="Sylfaen" w:eastAsia="Arial" w:hAnsi="Sylfaen" w:cs="Arial"/>
            <w:sz w:val="24"/>
            <w:szCs w:val="24"/>
            <w:lang w:val="hy-AM"/>
          </w:rPr>
          <w:t xml:space="preserve"> </w:t>
        </w:r>
      </w:ins>
      <w:ins w:id="1378" w:author="Derenik Petrosyan" w:date="2024-04-21T11:15:00Z">
        <w:r w:rsidR="00636AC3" w:rsidRPr="00636AC3">
          <w:rPr>
            <w:rFonts w:ascii="Sylfaen" w:eastAsia="Arial" w:hAnsi="Sylfaen" w:cs="Arial"/>
            <w:sz w:val="24"/>
            <w:szCs w:val="24"/>
          </w:rPr>
          <w:t>5G-ի հնարավորությունների հիմքում ընկած են երեք հիմնարար գործառույթներ, որոնք միասին կոչվում են 5G-ի երեք սյուներ</w:t>
        </w:r>
      </w:ins>
      <w:sdt>
        <w:sdtPr>
          <w:rPr>
            <w:rFonts w:ascii="Sylfaen" w:eastAsia="Arial" w:hAnsi="Sylfaen" w:cs="Arial"/>
            <w:sz w:val="24"/>
            <w:szCs w:val="24"/>
          </w:rPr>
          <w:id w:val="-575361439"/>
          <w:citation/>
        </w:sdtPr>
        <w:sdtEndPr/>
        <w:sdtContent>
          <w:r w:rsidR="00574C4D">
            <w:rPr>
              <w:rFonts w:ascii="Sylfaen" w:eastAsia="Arial" w:hAnsi="Sylfaen" w:cs="Arial"/>
              <w:sz w:val="24"/>
              <w:szCs w:val="24"/>
            </w:rPr>
            <w:fldChar w:fldCharType="begin"/>
          </w:r>
          <w:r w:rsidR="00574C4D" w:rsidRPr="00574C4D">
            <w:rPr>
              <w:rFonts w:ascii="Sylfaen" w:eastAsia="Arial" w:hAnsi="Sylfaen" w:cs="Arial"/>
              <w:sz w:val="24"/>
              <w:szCs w:val="24"/>
            </w:rPr>
            <w:instrText xml:space="preserve"> CITATION Hai22 \l 1033 </w:instrText>
          </w:r>
          <w:r w:rsidR="00574C4D">
            <w:rPr>
              <w:rFonts w:ascii="Sylfaen" w:eastAsia="Arial" w:hAnsi="Sylfaen" w:cs="Arial"/>
              <w:sz w:val="24"/>
              <w:szCs w:val="24"/>
            </w:rPr>
            <w:fldChar w:fldCharType="separate"/>
          </w:r>
          <w:r w:rsidR="00574C4D">
            <w:rPr>
              <w:rFonts w:ascii="Sylfaen" w:eastAsia="Arial" w:hAnsi="Sylfaen" w:cs="Arial"/>
              <w:noProof/>
              <w:sz w:val="24"/>
              <w:szCs w:val="24"/>
            </w:rPr>
            <w:t xml:space="preserve"> </w:t>
          </w:r>
          <w:r w:rsidR="00574C4D" w:rsidRPr="00574C4D">
            <w:rPr>
              <w:rFonts w:ascii="Sylfaen" w:eastAsia="Arial" w:hAnsi="Sylfaen" w:cs="Arial"/>
              <w:noProof/>
              <w:sz w:val="24"/>
              <w:szCs w:val="24"/>
            </w:rPr>
            <w:t>[4]</w:t>
          </w:r>
          <w:r w:rsidR="00574C4D">
            <w:rPr>
              <w:rFonts w:ascii="Sylfaen" w:eastAsia="Arial" w:hAnsi="Sylfaen" w:cs="Arial"/>
              <w:sz w:val="24"/>
              <w:szCs w:val="24"/>
            </w:rPr>
            <w:fldChar w:fldCharType="end"/>
          </w:r>
        </w:sdtContent>
      </w:sdt>
      <w:r w:rsidR="00E86368" w:rsidRPr="00A47F53">
        <w:rPr>
          <w:rFonts w:ascii="Sylfaen" w:eastAsia="Arial" w:hAnsi="Sylfaen" w:cs="Arial"/>
          <w:sz w:val="24"/>
          <w:szCs w:val="24"/>
        </w:rPr>
        <w:t xml:space="preserve"> </w:t>
      </w:r>
      <w:r w:rsidR="00A47F53" w:rsidRPr="00A47F53">
        <w:rPr>
          <w:rFonts w:ascii="Sylfaen" w:eastAsia="Arial" w:hAnsi="Sylfaen" w:cs="Arial"/>
          <w:sz w:val="24"/>
          <w:szCs w:val="24"/>
        </w:rPr>
        <w:t>(</w:t>
      </w:r>
      <w:r w:rsidR="00D32497">
        <w:rPr>
          <w:rFonts w:ascii="Sylfaen" w:eastAsia="Arial" w:hAnsi="Sylfaen" w:cs="Arial"/>
          <w:sz w:val="24"/>
          <w:szCs w:val="24"/>
          <w:lang w:val="hy-AM"/>
        </w:rPr>
        <w:t>Ն</w:t>
      </w:r>
      <w:r w:rsidR="00A47F53" w:rsidRPr="00574C4D">
        <w:rPr>
          <w:rFonts w:ascii="Sylfaen" w:eastAsia="Arial" w:hAnsi="Sylfaen" w:cs="Arial"/>
          <w:sz w:val="24"/>
          <w:szCs w:val="24"/>
          <w:lang w:val="hy-AM"/>
        </w:rPr>
        <w:t>կար 4</w:t>
      </w:r>
      <w:r w:rsidR="00A47F53" w:rsidRPr="00574C4D">
        <w:rPr>
          <w:rFonts w:ascii="Sylfaen" w:eastAsia="Arial" w:hAnsi="Sylfaen" w:cs="Arial"/>
          <w:sz w:val="24"/>
          <w:szCs w:val="24"/>
        </w:rPr>
        <w:t>)</w:t>
      </w:r>
      <w:ins w:id="1379" w:author="Derenik Petrosyan" w:date="2024-04-21T11:15:00Z">
        <w:r w:rsidR="00636AC3" w:rsidRPr="00574C4D">
          <w:rPr>
            <w:rFonts w:ascii="Sylfaen" w:eastAsia="Arial" w:hAnsi="Sylfaen" w:cs="Arial"/>
            <w:sz w:val="24"/>
            <w:szCs w:val="24"/>
          </w:rPr>
          <w:t>:</w:t>
        </w:r>
        <w:r w:rsidR="00636AC3" w:rsidRPr="00636AC3">
          <w:rPr>
            <w:rFonts w:ascii="Sylfaen" w:eastAsia="Arial" w:hAnsi="Sylfaen" w:cs="Arial"/>
            <w:sz w:val="24"/>
            <w:szCs w:val="24"/>
          </w:rPr>
          <w:t xml:space="preserve"> </w:t>
        </w:r>
      </w:ins>
    </w:p>
    <w:p w14:paraId="67EE795A" w14:textId="44048DAD" w:rsidR="006A5F3F" w:rsidRDefault="006A5F3F" w:rsidP="00D32497">
      <w:pPr>
        <w:spacing w:line="360" w:lineRule="auto"/>
        <w:jc w:val="center"/>
        <w:rPr>
          <w:rFonts w:ascii="Sylfaen" w:eastAsia="Arial" w:hAnsi="Sylfaen" w:cs="Times New Roman"/>
          <w:sz w:val="20"/>
          <w:szCs w:val="20"/>
          <w:lang w:val="hy-AM"/>
        </w:rPr>
      </w:pPr>
      <w:r w:rsidRPr="00EF1140">
        <w:rPr>
          <w:rFonts w:ascii="Sylfaen" w:eastAsia="Arial" w:hAnsi="Sylfaen" w:cs="Arial"/>
          <w:sz w:val="20"/>
          <w:szCs w:val="20"/>
          <w:lang w:val="hy-AM"/>
        </w:rPr>
        <w:t xml:space="preserve">Նկար 4 </w:t>
      </w:r>
      <w:r w:rsidRPr="00EF1140">
        <w:rPr>
          <w:rFonts w:ascii="Sylfaen" w:eastAsia="Arial" w:hAnsi="Sylfaen" w:cs="Times New Roman"/>
          <w:sz w:val="20"/>
          <w:szCs w:val="20"/>
          <w:lang w:val="hy-AM"/>
        </w:rPr>
        <w:t xml:space="preserve"> </w:t>
      </w:r>
      <w:r w:rsidR="00EF1140" w:rsidRPr="00EF1140">
        <w:rPr>
          <w:rFonts w:ascii="Sylfaen" w:eastAsia="Arial" w:hAnsi="Sylfaen" w:cs="Times New Roman"/>
          <w:sz w:val="20"/>
          <w:szCs w:val="20"/>
          <w:lang w:val="hy-AM"/>
        </w:rPr>
        <w:t>5</w:t>
      </w:r>
      <w:r w:rsidR="004C2D42" w:rsidRPr="00D0505F">
        <w:rPr>
          <w:rFonts w:ascii="Sylfaen" w:eastAsia="Arial" w:hAnsi="Sylfaen" w:cs="Times New Roman"/>
          <w:sz w:val="20"/>
          <w:szCs w:val="20"/>
          <w:lang w:val="hy-AM"/>
        </w:rPr>
        <w:t>G-</w:t>
      </w:r>
      <w:r w:rsidR="004C2D42">
        <w:rPr>
          <w:rFonts w:ascii="Sylfaen" w:eastAsia="Arial" w:hAnsi="Sylfaen" w:cs="Times New Roman"/>
          <w:sz w:val="20"/>
          <w:szCs w:val="20"/>
          <w:lang w:val="hy-AM"/>
        </w:rPr>
        <w:t>ի</w:t>
      </w:r>
      <w:r w:rsidR="00EF1140" w:rsidRPr="00EF1140">
        <w:rPr>
          <w:rFonts w:ascii="Sylfaen" w:eastAsia="Arial" w:hAnsi="Sylfaen" w:cs="Times New Roman"/>
          <w:sz w:val="20"/>
          <w:szCs w:val="20"/>
          <w:lang w:val="hy-AM"/>
        </w:rPr>
        <w:t xml:space="preserve">  երեք սյուները</w:t>
      </w:r>
    </w:p>
    <w:p w14:paraId="433A5D0A" w14:textId="55E7ED9C" w:rsidR="00D0505F" w:rsidRPr="00D0505F" w:rsidRDefault="00D0505F" w:rsidP="00884352">
      <w:pPr>
        <w:spacing w:line="360" w:lineRule="auto"/>
        <w:ind w:firstLine="720"/>
        <w:jc w:val="both"/>
        <w:rPr>
          <w:rFonts w:ascii="Sylfaen" w:eastAsia="Arial" w:hAnsi="Sylfaen" w:cs="Times New Roman"/>
          <w:sz w:val="24"/>
          <w:szCs w:val="24"/>
          <w:lang w:val="hy-AM"/>
        </w:rPr>
      </w:pPr>
      <w:ins w:id="1380" w:author="Derenik Petrosyan" w:date="2024-04-21T11:15:00Z">
        <w:r w:rsidRPr="00636AC3">
          <w:rPr>
            <w:rFonts w:ascii="Sylfaen" w:eastAsia="Arial" w:hAnsi="Sylfaen" w:cs="Arial"/>
            <w:sz w:val="24"/>
            <w:szCs w:val="24"/>
          </w:rPr>
          <w:t xml:space="preserve">Այս սյուները՝ ընդլայնված շարժական լայնաշերտ կապը (eMBB), </w:t>
        </w:r>
      </w:ins>
      <w:ins w:id="1381" w:author="Derenik Petrosyan" w:date="2024-04-21T22:31:00Z">
        <w:r>
          <w:rPr>
            <w:rFonts w:ascii="Sylfaen" w:eastAsia="Arial" w:hAnsi="Sylfaen" w:cs="Arial"/>
            <w:sz w:val="24"/>
            <w:szCs w:val="24"/>
            <w:lang w:val="hy-AM"/>
          </w:rPr>
          <w:t>գեր</w:t>
        </w:r>
      </w:ins>
      <w:ins w:id="1382" w:author="Derenik Petrosyan" w:date="2024-04-21T11:15:00Z">
        <w:r w:rsidRPr="00636AC3">
          <w:rPr>
            <w:rFonts w:ascii="Sylfaen" w:eastAsia="Arial" w:hAnsi="Sylfaen" w:cs="Arial"/>
            <w:sz w:val="24"/>
            <w:szCs w:val="24"/>
          </w:rPr>
          <w:t xml:space="preserve">հուսալի ցածր </w:t>
        </w:r>
      </w:ins>
      <w:ins w:id="1383" w:author="Derenik Petrosyan" w:date="2024-04-21T22:31:00Z">
        <w:r>
          <w:rPr>
            <w:rFonts w:ascii="Sylfaen" w:eastAsia="Arial" w:hAnsi="Sylfaen" w:cs="Arial"/>
            <w:sz w:val="24"/>
            <w:szCs w:val="24"/>
            <w:lang w:val="hy-AM"/>
          </w:rPr>
          <w:t>հապաղումներով</w:t>
        </w:r>
      </w:ins>
      <w:ins w:id="1384" w:author="Derenik Petrosyan" w:date="2024-04-21T11:15:00Z">
        <w:r w:rsidRPr="00636AC3">
          <w:rPr>
            <w:rFonts w:ascii="Sylfaen" w:eastAsia="Arial" w:hAnsi="Sylfaen" w:cs="Arial"/>
            <w:sz w:val="24"/>
            <w:szCs w:val="24"/>
          </w:rPr>
          <w:t xml:space="preserve"> հաղորդակցությունը (URLLC) և զանգվածային մեքենայական տիպի հաղորդակցությունը (mMTC), կազմում են 5G-ի ճարտարապետության հիմնաքարը: Դրանք հզորացնում են հավելվածների և ծառայությունների բազմազան զանգված՝ սկսած կայծակնային արագ ինտերնետից և ընկղմվող մուլտիմեդիա հոսքից մինչև արդյունաբերական գործընթացների իրական ժամանակի վերահսկում և մոնիտորինգ:</w:t>
        </w:r>
      </w:ins>
      <w:r w:rsidRPr="00D32497">
        <w:rPr>
          <w:rFonts w:ascii="Sylfaen" w:eastAsia="Arial" w:hAnsi="Sylfaen" w:cs="Arial"/>
          <w:sz w:val="24"/>
          <w:szCs w:val="24"/>
        </w:rPr>
        <w:t xml:space="preserve"> </w:t>
      </w:r>
      <w:r w:rsidRPr="0028256D">
        <w:rPr>
          <w:rFonts w:ascii="Sylfaen" w:hAnsi="Sylfaen" w:cs="Arial"/>
          <w:sz w:val="24"/>
          <w:szCs w:val="24"/>
        </w:rPr>
        <w:t xml:space="preserve">5G-ի հետաձգման ցածր տեմպերը թույլ են տալիս զգալի առաջընթաց ունենալ AI և VR տեխնոլոգիաներում: Արդյունաբերական կիրառություններում AI և </w:t>
      </w:r>
      <w:r w:rsidRPr="0028256D">
        <w:rPr>
          <w:rFonts w:ascii="Sylfaen" w:hAnsi="Sylfaen" w:cs="Arial"/>
          <w:sz w:val="24"/>
          <w:szCs w:val="24"/>
        </w:rPr>
        <w:lastRenderedPageBreak/>
        <w:t>VR ականջակալները կարող են օգտագործվել գործարանի տեխնիկների և ինժեներների կողմից՝ դիտելու սարքավորումների մանրամասն ծածկույթը՝ բաղադրիչները բացահայտելու, վերանորոգման գործընթացները և հրահանգները պարզեցնելու և անվտանգությունը բարելավելու համար՝ վիրտուալ միջավայր ապահովելով տեխնիկների համար՝ պոտենցիալ վտանգավոր մասերի հետ աշխատելու համար</w:t>
      </w:r>
      <w:r>
        <w:rPr>
          <w:rFonts w:ascii="Sylfaen" w:hAnsi="Sylfaen" w:cs="Arial"/>
          <w:sz w:val="24"/>
          <w:szCs w:val="24"/>
          <w:lang w:val="hy-AM"/>
        </w:rPr>
        <w:t>։</w:t>
      </w:r>
    </w:p>
    <w:bookmarkStart w:id="1385" w:name="_Toc165229606"/>
    <w:p w14:paraId="72CE40C7" w14:textId="56A5EF7E" w:rsidR="00E4298E" w:rsidRPr="00DC2830" w:rsidDel="00D03011" w:rsidRDefault="00285977">
      <w:pPr>
        <w:pStyle w:val="Heading2"/>
        <w:spacing w:line="360" w:lineRule="auto"/>
        <w:rPr>
          <w:del w:id="1386" w:author="Derenik Petrosyan" w:date="2024-04-23T18:22:00Z"/>
          <w:rFonts w:ascii="Sylfaen" w:eastAsia="Arial" w:hAnsi="Sylfaen" w:cs="Arial"/>
          <w:sz w:val="24"/>
          <w:szCs w:val="24"/>
        </w:rPr>
        <w:pPrChange w:id="1387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42"/>
          <w:id w:val="-158567851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3.1 </w:t>
          </w:r>
          <w:ins w:id="1388" w:author="Derenik Petrosyan" w:date="2024-04-21T22:34:00Z">
            <w:r w:rsidR="00840943" w:rsidRPr="00840943">
              <w:rPr>
                <w:rFonts w:ascii="Sylfaen" w:eastAsia="Tahoma" w:hAnsi="Sylfaen" w:cs="Tahoma"/>
                <w:sz w:val="24"/>
                <w:szCs w:val="24"/>
              </w:rPr>
              <w:t>Ընդլայնված շարժական լայնաշերտ</w:t>
            </w:r>
            <w:r w:rsidR="00840943" w:rsidRPr="00167845">
              <w:rPr>
                <w:rFonts w:ascii="Sylfaen" w:eastAsia="Tahoma" w:hAnsi="Sylfaen" w:cs="Tahoma"/>
                <w:sz w:val="24"/>
                <w:szCs w:val="24"/>
                <w:rPrChange w:id="1389" w:author="Derenik Petrosyan" w:date="2024-04-21T22:34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 xml:space="preserve"> </w:t>
            </w:r>
          </w:ins>
          <w:ins w:id="1390" w:author="Derenik Petrosyan" w:date="2024-04-21T22:35:00Z">
            <w:r w:rsidR="00167845">
              <w:rPr>
                <w:rFonts w:ascii="Sylfaen" w:eastAsia="Tahoma" w:hAnsi="Sylfaen" w:cs="Tahoma"/>
                <w:sz w:val="24"/>
                <w:szCs w:val="24"/>
                <w:lang w:val="hy-AM"/>
              </w:rPr>
              <w:t>կապ</w:t>
            </w:r>
          </w:ins>
          <w:ins w:id="1391" w:author="Derenik Petrosyan" w:date="2024-04-21T22:34:00Z">
            <w:r w:rsidR="00840943" w:rsidRPr="00840943">
              <w:rPr>
                <w:rFonts w:ascii="Sylfaen" w:eastAsia="Tahoma" w:hAnsi="Sylfaen" w:cs="Tahoma"/>
                <w:sz w:val="24"/>
                <w:szCs w:val="24"/>
              </w:rPr>
              <w:t xml:space="preserve"> (eMBB)</w:t>
            </w:r>
          </w:ins>
          <w:del w:id="1392" w:author="Derenik Petrosyan" w:date="2024-04-21T22:34:00Z">
            <w:r w:rsidR="0059570A" w:rsidRPr="00DC2830" w:rsidDel="00840943">
              <w:rPr>
                <w:rFonts w:ascii="Sylfaen" w:eastAsia="Tahoma" w:hAnsi="Sylfaen" w:cs="Tahoma"/>
                <w:sz w:val="24"/>
                <w:szCs w:val="24"/>
              </w:rPr>
              <w:delText>5G տեխնոլոգիայի հիմնական գործառույթները</w:delText>
            </w:r>
          </w:del>
        </w:sdtContent>
      </w:sdt>
      <w:bookmarkEnd w:id="1385"/>
    </w:p>
    <w:p w14:paraId="44193B6A" w14:textId="77777777" w:rsidR="00D03A3E" w:rsidRPr="00D03A3E" w:rsidRDefault="00D03A3E" w:rsidP="00D03A3E">
      <w:pPr>
        <w:pStyle w:val="Heading2"/>
        <w:spacing w:line="360" w:lineRule="auto"/>
        <w:rPr>
          <w:ins w:id="1393" w:author="Derenik Petrosyan" w:date="2024-04-23T18:21:00Z"/>
          <w:rFonts w:ascii="Sylfaen" w:eastAsia="Arial" w:hAnsi="Sylfaen" w:cs="Arial"/>
          <w:color w:val="auto"/>
          <w:sz w:val="24"/>
          <w:szCs w:val="24"/>
        </w:rPr>
      </w:pPr>
    </w:p>
    <w:p w14:paraId="518A7278" w14:textId="14D0C59C" w:rsidR="00C90793" w:rsidRDefault="00D03011" w:rsidP="00C90793">
      <w:pPr>
        <w:pStyle w:val="Heading3"/>
        <w:rPr>
          <w:rFonts w:ascii="Sylfaen" w:eastAsia="Arial" w:hAnsi="Sylfaen" w:cs="Arial"/>
          <w:color w:val="auto"/>
          <w:lang w:val="hy-AM"/>
        </w:rPr>
      </w:pPr>
      <w:bookmarkStart w:id="1394" w:name="_Toc165229607"/>
      <w:ins w:id="1395" w:author="Derenik Petrosyan" w:date="2024-04-23T18:22:00Z">
        <w:r>
          <w:rPr>
            <w:rFonts w:ascii="Sylfaen" w:eastAsia="Arial" w:hAnsi="Sylfaen" w:cs="Arial"/>
            <w:color w:val="auto"/>
            <w:lang w:val="hy-AM"/>
          </w:rPr>
          <w:t>3</w:t>
        </w:r>
      </w:ins>
      <w:ins w:id="1396" w:author="Derenik Petrosyan" w:date="2024-04-23T18:25:00Z">
        <w:r w:rsidR="005E1308">
          <w:rPr>
            <w:rFonts w:ascii="Times New Roman" w:eastAsia="Arial" w:hAnsi="Times New Roman" w:cs="Times New Roman"/>
            <w:color w:val="auto"/>
            <w:lang w:val="hy-AM"/>
          </w:rPr>
          <w:t>․1․1</w:t>
        </w:r>
      </w:ins>
      <w:ins w:id="1397" w:author="Derenik Petrosyan" w:date="2024-04-23T18:21:00Z">
        <w:r w:rsidR="00D03A3E" w:rsidRPr="00D03A3E">
          <w:rPr>
            <w:rFonts w:ascii="Sylfaen" w:eastAsia="Arial" w:hAnsi="Sylfaen" w:cs="Arial"/>
            <w:color w:val="auto"/>
          </w:rPr>
          <w:t xml:space="preserve"> eMBB-ի ակնարկ</w:t>
        </w:r>
      </w:ins>
      <w:bookmarkEnd w:id="1394"/>
      <w:ins w:id="1398" w:author="Derenik Petrosyan" w:date="2024-04-23T18:26:00Z">
        <w:r w:rsidR="005E1308">
          <w:rPr>
            <w:rFonts w:ascii="Sylfaen" w:eastAsia="Arial" w:hAnsi="Sylfaen" w:cs="Arial"/>
            <w:color w:val="auto"/>
            <w:lang w:val="hy-AM"/>
          </w:rPr>
          <w:t xml:space="preserve"> </w:t>
        </w:r>
      </w:ins>
    </w:p>
    <w:p w14:paraId="2839A24D" w14:textId="77777777" w:rsidR="00002EEE" w:rsidRPr="00002EEE" w:rsidRDefault="00002EEE" w:rsidP="00002EEE">
      <w:pPr>
        <w:rPr>
          <w:ins w:id="1399" w:author="Derenik Petrosyan" w:date="2024-04-23T18:33:00Z"/>
          <w:lang w:val="hy-AM"/>
        </w:rPr>
      </w:pPr>
    </w:p>
    <w:p w14:paraId="6D980468" w14:textId="24D42E3E" w:rsidR="00E4298E" w:rsidRPr="009D7710" w:rsidDel="009D7710" w:rsidRDefault="0079105D">
      <w:pPr>
        <w:spacing w:line="360" w:lineRule="auto"/>
        <w:jc w:val="both"/>
        <w:rPr>
          <w:del w:id="1400" w:author="Derenik Petrosyan" w:date="2024-04-21T22:32:00Z"/>
          <w:rFonts w:ascii="Sylfaen" w:hAnsi="Sylfaen"/>
          <w:lang w:val="hy-AM"/>
          <w:rPrChange w:id="1401" w:author="Derenik Petrosyan" w:date="2024-04-23T19:20:00Z">
            <w:rPr>
              <w:del w:id="1402" w:author="Derenik Petrosyan" w:date="2024-04-21T22:32:00Z"/>
              <w:rFonts w:ascii="Sylfaen" w:eastAsia="Arial" w:hAnsi="Sylfaen" w:cs="Times New Roman"/>
              <w:lang w:val="hy-AM"/>
            </w:rPr>
          </w:rPrChange>
        </w:rPr>
        <w:pPrChange w:id="1403" w:author="Derenik Petrosyan" w:date="2024-04-23T19:21:00Z">
          <w:pPr>
            <w:pStyle w:val="Heading3"/>
          </w:pPr>
        </w:pPrChange>
      </w:pPr>
      <w:ins w:id="1404" w:author="Derenik Petrosyan" w:date="2024-04-23T18:34:00Z">
        <w:r>
          <w:rPr>
            <w:rFonts w:ascii="Sylfaen" w:hAnsi="Sylfaen"/>
            <w:sz w:val="24"/>
            <w:szCs w:val="24"/>
            <w:lang w:val="hy-AM"/>
          </w:rPr>
          <w:tab/>
        </w:r>
      </w:ins>
      <w:ins w:id="1405" w:author="Derenik Petrosyan" w:date="2024-04-23T18:33:00Z">
        <w:r w:rsidRPr="0079105D">
          <w:rPr>
            <w:rFonts w:ascii="Sylfaen" w:hAnsi="Sylfaen"/>
            <w:sz w:val="24"/>
            <w:szCs w:val="24"/>
            <w:lang w:val="hy-AM"/>
            <w:rPrChange w:id="1406" w:author="Derenik Petrosyan" w:date="2024-04-23T18:34:00Z">
              <w:rPr>
                <w:lang w:val="hy-AM"/>
              </w:rPr>
            </w:rPrChange>
          </w:rPr>
          <w:t xml:space="preserve">Ընդլայնված շարժական լայնաշերտ </w:t>
        </w:r>
      </w:ins>
      <w:r w:rsidR="005174B5">
        <w:rPr>
          <w:rFonts w:ascii="Sylfaen" w:hAnsi="Sylfaen"/>
          <w:sz w:val="24"/>
          <w:szCs w:val="24"/>
          <w:lang w:val="hy-AM"/>
        </w:rPr>
        <w:t xml:space="preserve">կապը </w:t>
      </w:r>
      <w:ins w:id="1407" w:author="Derenik Petrosyan" w:date="2024-04-23T18:33:00Z">
        <w:r w:rsidRPr="0079105D">
          <w:rPr>
            <w:rFonts w:ascii="Sylfaen" w:hAnsi="Sylfaen"/>
            <w:sz w:val="24"/>
            <w:szCs w:val="24"/>
            <w:lang w:val="hy-AM"/>
            <w:rPrChange w:id="1408" w:author="Derenik Petrosyan" w:date="2024-04-23T18:34:00Z">
              <w:rPr>
                <w:lang w:val="hy-AM"/>
              </w:rPr>
            </w:rPrChange>
          </w:rPr>
          <w:t>(eMBB) 5G տեխնոլոգիայի հիմնարար ասպեկտն է, որը նախատեսված է օգտատերերին տվյալների փոխանցման զգալիորեն ավելի բարձր արագություն, ավելի մեծ հզորություն և բարելավված ցանցի արդյունավետություն ապահովելու համար՝ համեմատած բջջային կապի ստանդարտների նախորդ սերունդների հետ: IIoT-ի ինտեգրման համատեքստում eMBB-ն ծառայում է որպես տվյալների արագ փոխանցման և կապակցման կարևոր միջոց՝ աջակցելով արդյունաբերական միջավայրերում հավելվածների և օգտագործման դեպքերի լայն շրջանակին:</w:t>
        </w:r>
      </w:ins>
    </w:p>
    <w:p w14:paraId="5E723336" w14:textId="77777777" w:rsidR="003012F0" w:rsidRPr="009D7710" w:rsidRDefault="003012F0">
      <w:pPr>
        <w:spacing w:line="360" w:lineRule="auto"/>
        <w:jc w:val="both"/>
        <w:rPr>
          <w:ins w:id="1409" w:author="Derenik Petrosyan" w:date="2024-04-23T18:51:00Z"/>
          <w:rFonts w:ascii="Sylfaen" w:hAnsi="Sylfaen"/>
          <w:lang w:val="hy-AM"/>
          <w:rPrChange w:id="1410" w:author="Derenik Petrosyan" w:date="2024-04-23T19:19:00Z">
            <w:rPr>
              <w:ins w:id="1411" w:author="Derenik Petrosyan" w:date="2024-04-23T18:51:00Z"/>
              <w:rFonts w:ascii="Sylfaen" w:eastAsia="Arial" w:hAnsi="Sylfaen" w:cs="Arial"/>
              <w:sz w:val="24"/>
              <w:szCs w:val="24"/>
            </w:rPr>
          </w:rPrChange>
        </w:rPr>
      </w:pPr>
    </w:p>
    <w:p w14:paraId="7741C6C4" w14:textId="7AFEC30E" w:rsidR="009D7710" w:rsidRDefault="009D7710">
      <w:pPr>
        <w:pStyle w:val="Heading3"/>
        <w:rPr>
          <w:rFonts w:ascii="Sylfaen" w:eastAsia="Arial" w:hAnsi="Sylfaen" w:cs="Times New Roman"/>
          <w:lang w:val="hy-AM"/>
        </w:rPr>
      </w:pPr>
      <w:bookmarkStart w:id="1412" w:name="_Toc165229608"/>
      <w:ins w:id="1413" w:author="Derenik Petrosyan" w:date="2024-04-23T19:20:00Z">
        <w:r w:rsidRPr="00366FA3">
          <w:rPr>
            <w:rFonts w:ascii="Sylfaen" w:eastAsia="Arial" w:hAnsi="Sylfaen" w:cs="Arial"/>
            <w:lang w:val="hy-AM"/>
          </w:rPr>
          <w:t>3</w:t>
        </w:r>
        <w:r w:rsidRPr="00366FA3">
          <w:rPr>
            <w:rFonts w:ascii="Times New Roman" w:eastAsia="Arial" w:hAnsi="Times New Roman" w:cs="Times New Roman"/>
            <w:lang w:val="hy-AM"/>
          </w:rPr>
          <w:t>․</w:t>
        </w:r>
        <w:r w:rsidRPr="00366FA3">
          <w:rPr>
            <w:rFonts w:ascii="Sylfaen" w:eastAsia="Arial" w:hAnsi="Sylfaen" w:cs="Times New Roman"/>
            <w:lang w:val="hy-AM"/>
          </w:rPr>
          <w:t>1</w:t>
        </w:r>
        <w:r w:rsidRPr="00366FA3">
          <w:rPr>
            <w:rFonts w:ascii="Times New Roman" w:eastAsia="Arial" w:hAnsi="Times New Roman" w:cs="Times New Roman"/>
            <w:lang w:val="hy-AM"/>
          </w:rPr>
          <w:t>․</w:t>
        </w:r>
        <w:r w:rsidRPr="00366FA3">
          <w:rPr>
            <w:rFonts w:ascii="Sylfaen" w:eastAsia="Arial" w:hAnsi="Sylfaen" w:cs="Times New Roman"/>
            <w:lang w:val="hy-AM"/>
          </w:rPr>
          <w:t>2 Ծրագրեր արդյունաբերական IoT ինտեգրման մեջ</w:t>
        </w:r>
      </w:ins>
      <w:bookmarkEnd w:id="1412"/>
    </w:p>
    <w:p w14:paraId="1A8DFBAE" w14:textId="77777777" w:rsidR="005174B5" w:rsidRPr="005174B5" w:rsidRDefault="005174B5" w:rsidP="005174B5">
      <w:pPr>
        <w:rPr>
          <w:ins w:id="1414" w:author="Derenik Petrosyan" w:date="2024-04-23T19:20:00Z"/>
          <w:lang w:val="hy-AM"/>
        </w:rPr>
      </w:pPr>
    </w:p>
    <w:p w14:paraId="204623A8" w14:textId="31734DDB" w:rsidR="00387245" w:rsidRPr="00387245" w:rsidRDefault="009D7710">
      <w:pPr>
        <w:spacing w:line="360" w:lineRule="auto"/>
        <w:jc w:val="both"/>
        <w:rPr>
          <w:ins w:id="1415" w:author="Derenik Petrosyan" w:date="2024-04-23T19:06:00Z"/>
          <w:rFonts w:ascii="Sylfaen" w:hAnsi="Sylfaen"/>
          <w:sz w:val="24"/>
          <w:szCs w:val="24"/>
        </w:rPr>
      </w:pPr>
      <w:ins w:id="1416" w:author="Derenik Petrosyan" w:date="2024-04-23T19:20:00Z">
        <w:r>
          <w:rPr>
            <w:rFonts w:ascii="Sylfaen" w:hAnsi="Sylfaen"/>
            <w:sz w:val="24"/>
            <w:szCs w:val="24"/>
          </w:rPr>
          <w:tab/>
        </w:r>
      </w:ins>
      <w:ins w:id="1417" w:author="Derenik Petrosyan" w:date="2024-04-23T19:06:00Z">
        <w:r w:rsidR="00387245" w:rsidRPr="00387245">
          <w:rPr>
            <w:rFonts w:ascii="Sylfaen" w:hAnsi="Sylfaen"/>
            <w:sz w:val="24"/>
            <w:szCs w:val="24"/>
          </w:rPr>
          <w:t>eMBB-ն հեշտացնում է մեծ ծավալների տվյալների անխափան փոխանցումը իրական ժամանակում՝ թույլ տալով տարբեր IIoT հավելվածներին արդյունավետ և արդյունավետ աշխատել: Արդյունաբերական պարամետրերում eMBB-ի որոշ հիմնական կիրառություններ ներառում են.</w:t>
        </w:r>
      </w:ins>
    </w:p>
    <w:p w14:paraId="5771F534" w14:textId="7EDA93F6" w:rsidR="00387245" w:rsidRPr="00387245" w:rsidRDefault="00387245">
      <w:pPr>
        <w:spacing w:line="360" w:lineRule="auto"/>
        <w:jc w:val="both"/>
        <w:rPr>
          <w:ins w:id="1418" w:author="Derenik Petrosyan" w:date="2024-04-23T19:06:00Z"/>
          <w:rFonts w:ascii="Sylfaen" w:hAnsi="Sylfaen"/>
          <w:sz w:val="24"/>
          <w:szCs w:val="24"/>
        </w:rPr>
      </w:pPr>
      <w:ins w:id="1419" w:author="Derenik Petrosyan" w:date="2024-04-23T19:06:00Z">
        <w:r w:rsidRPr="00407AEE">
          <w:rPr>
            <w:rFonts w:ascii="Sylfaen" w:hAnsi="Sylfaen"/>
            <w:b/>
            <w:bCs/>
            <w:sz w:val="24"/>
            <w:szCs w:val="24"/>
          </w:rPr>
          <w:t>Իրական ժամանակի մոնիտորինգ և վերահսկում</w:t>
        </w:r>
        <w:r w:rsidRPr="00387245">
          <w:rPr>
            <w:rFonts w:ascii="Sylfaen" w:hAnsi="Sylfaen"/>
            <w:sz w:val="24"/>
            <w:szCs w:val="24"/>
          </w:rPr>
          <w:t>. eMBB-ի միջոցով արդյունաբերական կազմակերպությունները կարող են հասնել տվյալների փոխանցման մինչև 20 Գբիտ/վ արագության, ինչը զգալիորեն ավելի արագ է, քան 4G ցանցերի կողմից առաջարկվող առավելագույն արագությունը 1 Գբիտ/վրկ: Սա թույլ է տալիս ակնթարթորեն մշտադիտարկել և վերահսկել կարևոր գործընթացները և սարքավորումները՝ բարձրացնելով գործառնական արդյունավետությունն ու արտադրողականությունը:</w:t>
        </w:r>
      </w:ins>
    </w:p>
    <w:p w14:paraId="49D8A115" w14:textId="77777777" w:rsidR="00387245" w:rsidRPr="00387245" w:rsidRDefault="00387245">
      <w:pPr>
        <w:spacing w:line="360" w:lineRule="auto"/>
        <w:jc w:val="both"/>
        <w:rPr>
          <w:ins w:id="1420" w:author="Derenik Petrosyan" w:date="2024-04-23T19:06:00Z"/>
          <w:rFonts w:ascii="Sylfaen" w:hAnsi="Sylfaen"/>
          <w:sz w:val="24"/>
          <w:szCs w:val="24"/>
        </w:rPr>
      </w:pPr>
    </w:p>
    <w:p w14:paraId="16A890A0" w14:textId="77777777" w:rsidR="00387245" w:rsidRPr="00387245" w:rsidRDefault="00387245">
      <w:pPr>
        <w:spacing w:line="360" w:lineRule="auto"/>
        <w:jc w:val="both"/>
        <w:rPr>
          <w:ins w:id="1421" w:author="Derenik Petrosyan" w:date="2024-04-23T19:06:00Z"/>
          <w:rFonts w:ascii="Sylfaen" w:hAnsi="Sylfaen"/>
          <w:sz w:val="24"/>
          <w:szCs w:val="24"/>
        </w:rPr>
      </w:pPr>
      <w:ins w:id="1422" w:author="Derenik Petrosyan" w:date="2024-04-23T19:06:00Z">
        <w:r w:rsidRPr="00387245">
          <w:rPr>
            <w:rFonts w:ascii="Sylfaen" w:hAnsi="Sylfaen"/>
            <w:sz w:val="24"/>
            <w:szCs w:val="24"/>
          </w:rPr>
          <w:t>- **Հեռավոր ակտիվների կառավարում**. eMBB-ն արդյունաբերական կազմակերպություններին հնարավորություն է տալիս հեռակա մուտք գործել և կառավարել հեռավոր կամ վտանգավոր միջավայրերում տեղակայված ակտիվներն ու սարքավորումները: Երբ 5G ցանցերում հապաղումը կրճատվում է մինչև 1 միլիվայրկյան, 4G ցանցերում 20 միլիվայրկյանների համեմատ, կազմակերպությունները կարող են իրական ժամանակում իրականացնել ախտորոշում, կատարել սպասարկում և խնդիրներ լուծել՝ նվազեցնելով պարապուրդի ժամանակը և օպտիմալացնելով ակտիվների օգտագործումը:</w:t>
        </w:r>
      </w:ins>
    </w:p>
    <w:p w14:paraId="5BC1167A" w14:textId="77777777" w:rsidR="00387245" w:rsidRPr="00387245" w:rsidRDefault="00387245">
      <w:pPr>
        <w:spacing w:line="360" w:lineRule="auto"/>
        <w:jc w:val="both"/>
        <w:rPr>
          <w:ins w:id="1423" w:author="Derenik Petrosyan" w:date="2024-04-23T19:06:00Z"/>
          <w:rFonts w:ascii="Sylfaen" w:hAnsi="Sylfaen"/>
          <w:sz w:val="24"/>
          <w:szCs w:val="24"/>
        </w:rPr>
      </w:pPr>
    </w:p>
    <w:p w14:paraId="7BEDFC32" w14:textId="198823AF" w:rsidR="00E4298E" w:rsidDel="0024122B" w:rsidRDefault="00387245">
      <w:pPr>
        <w:spacing w:line="360" w:lineRule="auto"/>
        <w:jc w:val="both"/>
        <w:rPr>
          <w:del w:id="1424" w:author="Derenik Petrosyan" w:date="2024-04-21T22:32:00Z"/>
          <w:rFonts w:ascii="Sylfaen" w:hAnsi="Sylfaen"/>
          <w:sz w:val="24"/>
          <w:szCs w:val="24"/>
        </w:rPr>
      </w:pPr>
      <w:ins w:id="1425" w:author="Derenik Petrosyan" w:date="2024-04-23T19:06:00Z">
        <w:r w:rsidRPr="00387245">
          <w:rPr>
            <w:rFonts w:ascii="Sylfaen" w:hAnsi="Sylfaen"/>
            <w:sz w:val="24"/>
            <w:szCs w:val="24"/>
          </w:rPr>
          <w:t>- **Բարձր հստակության տեսահսկում**. օգտագործելով eMBB-ի բարձր թողունակությունը և ցածր հետաձգման հնարավորությունները, արդյունաբերական կազմակերպությունները կարող են արդյունաբերական օբյեկտներում անվտանգության և անվտանգության մոնիտորինգի համար կիրառել բարձր հստակության տեսահսկման համակարգեր: Ունենալով 5G ցանցեր, որոնք կարող են ապահովել մինչև 100 անգամ ավելի միացված սարքեր մեկ միավորի տարածքում՝ համեմատած 4G ցանցերի, կազմակերպությունները կարող են ուղիղ եթերով հեռարձակել տեսախցիկներից և սենսորներից, որոնք տեղադրված են ամբողջ հաստատությունում՝ հնարավորություն տալով իրական ժամանակում իրավիճակի իրազեկման և սպառնալիքների հայտնաբերման:</w:t>
        </w:r>
      </w:ins>
      <w:customXmlDelRangeStart w:id="1426" w:author="Derenik Petrosyan" w:date="2024-04-21T22:32:00Z"/>
      <w:sdt>
        <w:sdtPr>
          <w:rPr>
            <w:rFonts w:ascii="Sylfaen" w:hAnsi="Sylfaen"/>
            <w:sz w:val="24"/>
            <w:szCs w:val="24"/>
          </w:rPr>
          <w:tag w:val="goog_rdk_43"/>
          <w:id w:val="-1737316623"/>
        </w:sdtPr>
        <w:sdtEndPr/>
        <w:sdtContent>
          <w:customXmlDelRangeEnd w:id="1426"/>
          <w:del w:id="1427" w:author="Derenik Petrosyan" w:date="2024-04-21T22:32:00Z">
            <w:r w:rsidR="0059570A" w:rsidRPr="00DC2830" w:rsidDel="00840943">
              <w:rPr>
                <w:rFonts w:ascii="Sylfaen" w:eastAsia="Tahoma" w:hAnsi="Sylfaen" w:cs="Tahoma"/>
                <w:sz w:val="24"/>
                <w:szCs w:val="24"/>
              </w:rPr>
              <w:delText>Սկսեք քննարկելով 5G տեխնոլոգիայի հիմնական գործառույթները և ինչպես են դրանք հեշտացնում ինտեգրումը Իրերի արդյունաբերական ինտերնետին ( IIoT ): Նշեք հիմնական հատկանիշները, ինչպիսիք են.</w:delText>
            </w:r>
          </w:del>
          <w:customXmlDelRangeStart w:id="1428" w:author="Derenik Petrosyan" w:date="2024-04-21T22:32:00Z"/>
        </w:sdtContent>
      </w:sdt>
      <w:customXmlDelRangeEnd w:id="1428"/>
    </w:p>
    <w:p w14:paraId="73F0F216" w14:textId="2FE09062" w:rsidR="00E4298E" w:rsidDel="000C674C" w:rsidRDefault="00285977">
      <w:pPr>
        <w:pStyle w:val="Heading3"/>
        <w:spacing w:line="360" w:lineRule="auto"/>
        <w:jc w:val="both"/>
        <w:rPr>
          <w:del w:id="1429" w:author="Derenik Petrosyan" w:date="2024-04-21T22:32:00Z"/>
          <w:rFonts w:ascii="Sylfaen" w:hAnsi="Sylfaen"/>
        </w:rPr>
        <w:pPrChange w:id="1430" w:author="Derenik Petrosyan" w:date="2024-04-23T19:21:00Z">
          <w:pPr>
            <w:pStyle w:val="Heading3"/>
          </w:pPr>
        </w:pPrChange>
      </w:pPr>
      <w:customXmlDelRangeStart w:id="1431" w:author="Derenik Petrosyan" w:date="2024-04-21T22:32:00Z"/>
      <w:sdt>
        <w:sdtPr>
          <w:rPr>
            <w:rFonts w:ascii="Sylfaen" w:hAnsi="Sylfaen"/>
          </w:rPr>
          <w:tag w:val="goog_rdk_44"/>
          <w:id w:val="-754283815"/>
        </w:sdtPr>
        <w:sdtEndPr/>
        <w:sdtContent>
          <w:customXmlDelRangeEnd w:id="1431"/>
          <w:del w:id="1432" w:author="Derenik Petrosyan" w:date="2024-04-21T22:32:00Z">
            <w:r w:rsidR="0059570A" w:rsidRPr="00DC2830" w:rsidDel="00840943">
              <w:rPr>
                <w:rFonts w:ascii="Sylfaen" w:eastAsia="Tahoma" w:hAnsi="Sylfaen" w:cs="Tahoma"/>
              </w:rPr>
              <w:delText>-  mmWave ընդդեմ Sub-6 GHz հաճախականությունների. Բացատրեք mmWave-ի և sub-6 GHz հաճախականությունների միջև եղած տարբերությունները , դրանց համապատասխան առավելություններն ու սահմանափակումները և դրանց համապատասխանությունը արդյունաբերական միջավայրերում տարբեր օգտագործման դեպքերի համար:</w:delText>
            </w:r>
          </w:del>
          <w:customXmlDelRangeStart w:id="1433" w:author="Derenik Petrosyan" w:date="2024-04-21T22:32:00Z"/>
        </w:sdtContent>
      </w:sdt>
      <w:customXmlDelRangeEnd w:id="1433"/>
    </w:p>
    <w:p w14:paraId="7D8433CB" w14:textId="75265050" w:rsidR="00E4298E" w:rsidDel="00C55063" w:rsidRDefault="00285977">
      <w:pPr>
        <w:pStyle w:val="Heading3"/>
        <w:spacing w:line="360" w:lineRule="auto"/>
        <w:jc w:val="both"/>
        <w:rPr>
          <w:del w:id="1434" w:author="Derenik Petrosyan" w:date="2024-04-21T22:32:00Z"/>
          <w:rFonts w:ascii="Sylfaen" w:hAnsi="Sylfaen"/>
        </w:rPr>
        <w:pPrChange w:id="1435" w:author="Derenik Petrosyan" w:date="2024-04-23T19:21:00Z">
          <w:pPr>
            <w:pStyle w:val="Heading3"/>
          </w:pPr>
        </w:pPrChange>
      </w:pPr>
      <w:customXmlDelRangeStart w:id="1436" w:author="Derenik Petrosyan" w:date="2024-04-21T22:32:00Z"/>
      <w:sdt>
        <w:sdtPr>
          <w:rPr>
            <w:rFonts w:ascii="Sylfaen" w:hAnsi="Sylfaen"/>
          </w:rPr>
          <w:tag w:val="goog_rdk_45"/>
          <w:id w:val="-14155689"/>
        </w:sdtPr>
        <w:sdtEndPr/>
        <w:sdtContent>
          <w:customXmlDelRangeEnd w:id="1436"/>
          <w:del w:id="1437" w:author="Derenik Petrosyan" w:date="2024-04-21T22:32:00Z">
            <w:r w:rsidR="0059570A" w:rsidRPr="00DC2830" w:rsidDel="00840943">
              <w:rPr>
                <w:rFonts w:ascii="Sylfaen" w:eastAsia="Tahoma" w:hAnsi="Sylfaen" w:cs="Tahoma"/>
              </w:rPr>
              <w:delText>- Ցանցի կտրատում. Քննարկեք ցանցի կտրման հայեցակարգը և այն, թե ինչպես է այն հնարավորություն տալիս ստեղծել վիրտուալացված, մեկուսացված ցանցի հատվածներ, որոնք հարմարեցված են IIoT-ի հատուկ հավելվածներին և պահանջներին:</w:delText>
            </w:r>
          </w:del>
          <w:customXmlDelRangeStart w:id="1438" w:author="Derenik Petrosyan" w:date="2024-04-21T22:32:00Z"/>
        </w:sdtContent>
      </w:sdt>
      <w:customXmlDelRangeEnd w:id="1438"/>
    </w:p>
    <w:p w14:paraId="4DCC45F6" w14:textId="77777777" w:rsidR="00C55063" w:rsidRPr="00C55063" w:rsidRDefault="00C55063">
      <w:pPr>
        <w:spacing w:line="360" w:lineRule="auto"/>
        <w:jc w:val="both"/>
        <w:rPr>
          <w:ins w:id="1439" w:author="Derenik Petrosyan" w:date="2024-04-23T19:11:00Z"/>
          <w:rPrChange w:id="1440" w:author="Derenik Petrosyan" w:date="2024-04-23T19:11:00Z">
            <w:rPr>
              <w:ins w:id="1441" w:author="Derenik Petrosyan" w:date="2024-04-23T19:11:00Z"/>
              <w:rFonts w:ascii="Sylfaen" w:hAnsi="Sylfaen"/>
            </w:rPr>
          </w:rPrChange>
        </w:rPr>
        <w:pPrChange w:id="1442" w:author="Derenik Petrosyan" w:date="2024-04-23T19:21:00Z">
          <w:pPr>
            <w:pStyle w:val="Heading3"/>
          </w:pPr>
        </w:pPrChange>
      </w:pPr>
    </w:p>
    <w:p w14:paraId="53C3F20C" w14:textId="27F0C4A1" w:rsidR="00E4298E" w:rsidDel="00406AA7" w:rsidRDefault="00285977" w:rsidP="00F3133B">
      <w:pPr>
        <w:pStyle w:val="Heading3"/>
        <w:rPr>
          <w:del w:id="1443" w:author="Derenik Petrosyan" w:date="2024-04-23T18:33:00Z"/>
          <w:rFonts w:ascii="Sylfaen" w:hAnsi="Sylfaen"/>
        </w:rPr>
      </w:pPr>
      <w:customXmlDelRangeStart w:id="1444" w:author="Derenik Petrosyan" w:date="2024-04-21T22:32:00Z"/>
      <w:sdt>
        <w:sdtPr>
          <w:rPr>
            <w:rFonts w:ascii="Sylfaen" w:hAnsi="Sylfaen"/>
          </w:rPr>
          <w:tag w:val="goog_rdk_46"/>
          <w:id w:val="1679702175"/>
        </w:sdtPr>
        <w:sdtEndPr/>
        <w:sdtContent>
          <w:customXmlDelRangeEnd w:id="1444"/>
          <w:del w:id="1445" w:author="Derenik Petrosyan" w:date="2024-04-21T22:32:00Z">
            <w:r w:rsidR="0059570A" w:rsidRPr="00DC2830" w:rsidDel="00840943">
              <w:rPr>
                <w:rFonts w:ascii="Sylfaen" w:eastAsia="Tahoma" w:hAnsi="Sylfaen" w:cs="Tahoma"/>
              </w:rPr>
              <w:delText>- Edge Computing. ուսումնասիրեք եզրային հաշվարկների ինտեգրումը 5G ցանցերի հետ և ինչպես է այն հնարավորություն տալիս իրական ժամանակում մշակել, վերլուծել և որոշումներ կայացնել ցանցի եզրին, նվազեցնելով ուշացումը և բարձրացնելով արձագանքման հնարավորությունը IIoT հավելվածների համար:</w:delText>
            </w:r>
          </w:del>
          <w:customXmlDelRangeStart w:id="1446" w:author="Derenik Petrosyan" w:date="2024-04-21T22:32:00Z"/>
        </w:sdtContent>
      </w:sdt>
      <w:customXmlDelRangeEnd w:id="1446"/>
    </w:p>
    <w:p w14:paraId="036ED09D" w14:textId="77777777" w:rsidR="00406AA7" w:rsidRPr="00406AA7" w:rsidRDefault="00406AA7">
      <w:pPr>
        <w:rPr>
          <w:ins w:id="1447" w:author="Derenik Petrosyan" w:date="2024-04-23T19:15:00Z"/>
          <w:rPrChange w:id="1448" w:author="Derenik Petrosyan" w:date="2024-04-23T19:15:00Z">
            <w:rPr>
              <w:ins w:id="1449" w:author="Derenik Petrosyan" w:date="2024-04-23T19:15:00Z"/>
              <w:rFonts w:ascii="Sylfaen" w:hAnsi="Sylfaen"/>
              <w:lang w:val="en-US"/>
            </w:rPr>
          </w:rPrChange>
        </w:rPr>
        <w:pPrChange w:id="1450" w:author="Derenik Petrosyan" w:date="2024-04-23T19:15:00Z">
          <w:pPr>
            <w:pStyle w:val="Heading3"/>
          </w:pPr>
        </w:pPrChange>
      </w:pPr>
    </w:p>
    <w:p w14:paraId="4A7B6AEC" w14:textId="39B5E17D" w:rsidR="00406AA7" w:rsidRPr="005E1569" w:rsidRDefault="00796B8E">
      <w:pPr>
        <w:pStyle w:val="Heading3"/>
        <w:spacing w:line="360" w:lineRule="auto"/>
        <w:jc w:val="both"/>
        <w:rPr>
          <w:ins w:id="1451" w:author="Derenik Petrosyan" w:date="2024-04-23T19:15:00Z"/>
          <w:rFonts w:ascii="Sylfaen" w:hAnsi="Sylfaen"/>
          <w:rPrChange w:id="1452" w:author="Derenik Petrosyan" w:date="2024-04-23T19:16:00Z">
            <w:rPr>
              <w:ins w:id="1453" w:author="Derenik Petrosyan" w:date="2024-04-23T19:15:00Z"/>
              <w:lang w:val="en-US"/>
            </w:rPr>
          </w:rPrChange>
        </w:rPr>
        <w:pPrChange w:id="1454" w:author="Derenik Petrosyan" w:date="2024-04-23T19:16:00Z">
          <w:pPr/>
        </w:pPrChange>
      </w:pPr>
      <w:bookmarkStart w:id="1455" w:name="_Toc165229609"/>
      <w:ins w:id="1456" w:author="Derenik Petrosyan" w:date="2024-04-23T19:15:00Z">
        <w:r w:rsidRPr="005E1569">
          <w:rPr>
            <w:rFonts w:ascii="Sylfaen" w:hAnsi="Sylfaen"/>
            <w:rPrChange w:id="1457" w:author="Derenik Petrosyan" w:date="2024-04-23T19:16:00Z">
              <w:rPr>
                <w:lang w:val="en-US"/>
              </w:rPr>
            </w:rPrChange>
          </w:rPr>
          <w:t xml:space="preserve">3.1.3 </w:t>
        </w:r>
      </w:ins>
      <w:ins w:id="1458" w:author="Derenik Petrosyan" w:date="2024-04-23T19:16:00Z">
        <w:r w:rsidR="00815432" w:rsidRPr="00815432">
          <w:rPr>
            <w:rFonts w:ascii="Sylfaen" w:hAnsi="Sylfaen"/>
            <w:rPrChange w:id="1459" w:author="Derenik Petrosyan" w:date="2024-04-23T19:16:00Z">
              <w:rPr>
                <w:rFonts w:ascii="Sylfaen" w:hAnsi="Sylfaen"/>
                <w:lang w:val="en-US"/>
              </w:rPr>
            </w:rPrChange>
          </w:rPr>
          <w:t xml:space="preserve"> </w:t>
        </w:r>
        <w:r w:rsidR="005E1569" w:rsidRPr="005E1569">
          <w:rPr>
            <w:rFonts w:ascii="Sylfaen" w:hAnsi="Sylfaen"/>
            <w:rPrChange w:id="1460" w:author="Derenik Petrosyan" w:date="2024-04-23T19:16:00Z">
              <w:rPr>
                <w:lang w:val="en-US"/>
              </w:rPr>
            </w:rPrChange>
          </w:rPr>
          <w:t>eMBB-</w:t>
        </w:r>
        <w:r w:rsidR="005E1569" w:rsidRPr="005E1569">
          <w:rPr>
            <w:rFonts w:ascii="Sylfaen" w:hAnsi="Sylfaen"/>
            <w:lang w:val="en-US"/>
            <w:rPrChange w:id="1461" w:author="Derenik Petrosyan" w:date="2024-04-23T19:16:00Z">
              <w:rPr>
                <w:lang w:val="en-US"/>
              </w:rPr>
            </w:rPrChange>
          </w:rPr>
          <w:t>ի</w:t>
        </w:r>
        <w:r w:rsidR="005E1569" w:rsidRPr="005E1569">
          <w:rPr>
            <w:rFonts w:ascii="Sylfaen" w:hAnsi="Sylfaen"/>
            <w:rPrChange w:id="1462" w:author="Derenik Petrosyan" w:date="2024-04-23T19:16:00Z">
              <w:rPr>
                <w:lang w:val="en-US"/>
              </w:rPr>
            </w:rPrChange>
          </w:rPr>
          <w:t xml:space="preserve"> </w:t>
        </w:r>
        <w:proofErr w:type="spellStart"/>
        <w:r w:rsidR="005E1569" w:rsidRPr="005E1569">
          <w:rPr>
            <w:rFonts w:ascii="Sylfaen" w:hAnsi="Sylfaen"/>
            <w:lang w:val="en-US"/>
            <w:rPrChange w:id="1463" w:author="Derenik Petrosyan" w:date="2024-04-23T19:16:00Z">
              <w:rPr>
                <w:lang w:val="en-US"/>
              </w:rPr>
            </w:rPrChange>
          </w:rPr>
          <w:t>առավելությունները</w:t>
        </w:r>
        <w:proofErr w:type="spellEnd"/>
        <w:r w:rsidR="005E1569" w:rsidRPr="005E1569">
          <w:rPr>
            <w:rFonts w:ascii="Sylfaen" w:hAnsi="Sylfaen"/>
            <w:rPrChange w:id="1464" w:author="Derenik Petrosyan" w:date="2024-04-23T19:16:00Z">
              <w:rPr>
                <w:lang w:val="en-US"/>
              </w:rPr>
            </w:rPrChange>
          </w:rPr>
          <w:t xml:space="preserve"> IIoT </w:t>
        </w:r>
        <w:proofErr w:type="spellStart"/>
        <w:r w:rsidR="005E1569" w:rsidRPr="005E1569">
          <w:rPr>
            <w:rFonts w:ascii="Sylfaen" w:hAnsi="Sylfaen"/>
            <w:lang w:val="en-US"/>
            <w:rPrChange w:id="1465" w:author="Derenik Petrosyan" w:date="2024-04-23T19:16:00Z">
              <w:rPr>
                <w:lang w:val="en-US"/>
              </w:rPr>
            </w:rPrChange>
          </w:rPr>
          <w:t>ինտեգրման</w:t>
        </w:r>
        <w:proofErr w:type="spellEnd"/>
        <w:r w:rsidR="005E1569" w:rsidRPr="005E1569">
          <w:rPr>
            <w:rFonts w:ascii="Sylfaen" w:hAnsi="Sylfaen"/>
            <w:rPrChange w:id="1466" w:author="Derenik Petrosyan" w:date="2024-04-23T19:16:00Z">
              <w:rPr>
                <w:lang w:val="en-US"/>
              </w:rPr>
            </w:rPrChange>
          </w:rPr>
          <w:t xml:space="preserve"> </w:t>
        </w:r>
        <w:proofErr w:type="spellStart"/>
        <w:r w:rsidR="005E1569" w:rsidRPr="005E1569">
          <w:rPr>
            <w:rFonts w:ascii="Sylfaen" w:hAnsi="Sylfaen"/>
            <w:lang w:val="en-US"/>
            <w:rPrChange w:id="1467" w:author="Derenik Petrosyan" w:date="2024-04-23T19:16:00Z">
              <w:rPr>
                <w:lang w:val="en-US"/>
              </w:rPr>
            </w:rPrChange>
          </w:rPr>
          <w:t>մեջ</w:t>
        </w:r>
      </w:ins>
      <w:bookmarkEnd w:id="1455"/>
      <w:proofErr w:type="spellEnd"/>
    </w:p>
    <w:p w14:paraId="313A7B68" w14:textId="77777777" w:rsidR="00796B8E" w:rsidRPr="005E1569" w:rsidRDefault="00796B8E" w:rsidP="00796B8E">
      <w:pPr>
        <w:spacing w:line="360" w:lineRule="auto"/>
        <w:jc w:val="both"/>
        <w:rPr>
          <w:ins w:id="1468" w:author="Derenik Petrosyan" w:date="2024-04-23T19:16:00Z"/>
          <w:rFonts w:ascii="Sylfaen" w:hAnsi="Sylfaen"/>
          <w:sz w:val="24"/>
          <w:szCs w:val="24"/>
          <w:rPrChange w:id="1469" w:author="Derenik Petrosyan" w:date="2024-04-23T19:16:00Z">
            <w:rPr>
              <w:ins w:id="1470" w:author="Derenik Petrosyan" w:date="2024-04-23T19:16:00Z"/>
              <w:rFonts w:ascii="Sylfaen" w:hAnsi="Sylfaen"/>
              <w:sz w:val="24"/>
              <w:szCs w:val="24"/>
              <w:lang w:val="en-US"/>
            </w:rPr>
          </w:rPrChange>
        </w:rPr>
      </w:pPr>
      <w:ins w:id="1471" w:author="Derenik Petrosyan" w:date="2024-04-23T19:16:00Z">
        <w:r w:rsidRPr="005E1569">
          <w:rPr>
            <w:rFonts w:ascii="Sylfaen" w:hAnsi="Sylfaen"/>
            <w:sz w:val="24"/>
            <w:szCs w:val="24"/>
            <w:rPrChange w:id="1472" w:author="Derenik Petrosyan" w:date="2024-04-23T19:16:00Z">
              <w:rPr>
                <w:rFonts w:ascii="Sylfaen" w:hAnsi="Sylfaen"/>
                <w:sz w:val="24"/>
                <w:szCs w:val="24"/>
                <w:lang w:val="en-US"/>
              </w:rPr>
            </w:rPrChange>
          </w:rPr>
          <w:tab/>
        </w:r>
      </w:ins>
    </w:p>
    <w:p w14:paraId="3543C946" w14:textId="2B9D2417" w:rsidR="00796B8E" w:rsidRPr="00815432" w:rsidRDefault="00796B8E">
      <w:pPr>
        <w:spacing w:line="360" w:lineRule="auto"/>
        <w:jc w:val="both"/>
        <w:rPr>
          <w:ins w:id="1473" w:author="Derenik Petrosyan" w:date="2024-04-23T19:15:00Z"/>
          <w:rFonts w:ascii="Sylfaen" w:hAnsi="Sylfaen"/>
          <w:sz w:val="24"/>
          <w:szCs w:val="24"/>
          <w:rPrChange w:id="1474" w:author="Derenik Petrosyan" w:date="2024-04-23T19:19:00Z">
            <w:rPr>
              <w:ins w:id="1475" w:author="Derenik Petrosyan" w:date="2024-04-23T19:15:00Z"/>
              <w:lang w:val="en-US"/>
            </w:rPr>
          </w:rPrChange>
        </w:rPr>
        <w:pPrChange w:id="1476" w:author="Derenik Petrosyan" w:date="2024-04-23T19:15:00Z">
          <w:pPr/>
        </w:pPrChange>
      </w:pPr>
      <w:ins w:id="1477" w:author="Derenik Petrosyan" w:date="2024-04-23T19:16:00Z">
        <w:r w:rsidRPr="005E1569">
          <w:rPr>
            <w:rFonts w:ascii="Sylfaen" w:hAnsi="Sylfaen"/>
            <w:sz w:val="24"/>
            <w:szCs w:val="24"/>
            <w:rPrChange w:id="1478" w:author="Derenik Petrosyan" w:date="2024-04-23T19:16:00Z">
              <w:rPr>
                <w:rFonts w:ascii="Sylfaen" w:hAnsi="Sylfaen"/>
                <w:sz w:val="24"/>
                <w:szCs w:val="24"/>
                <w:lang w:val="en-US"/>
              </w:rPr>
            </w:rPrChange>
          </w:rPr>
          <w:tab/>
        </w:r>
      </w:ins>
      <w:ins w:id="1479" w:author="Derenik Petrosyan" w:date="2024-04-23T19:15:00Z">
        <w:r w:rsidRPr="00815432">
          <w:rPr>
            <w:rFonts w:ascii="Sylfaen" w:hAnsi="Sylfaen"/>
            <w:sz w:val="24"/>
            <w:szCs w:val="24"/>
            <w:rPrChange w:id="1480" w:author="Derenik Petrosyan" w:date="2024-04-23T19:19:00Z">
              <w:rPr>
                <w:lang w:val="en-US"/>
              </w:rPr>
            </w:rPrChange>
          </w:rPr>
          <w:t>eMBB-</w:t>
        </w:r>
        <w:r w:rsidRPr="00796B8E">
          <w:rPr>
            <w:rFonts w:ascii="Sylfaen" w:hAnsi="Sylfaen"/>
            <w:sz w:val="24"/>
            <w:szCs w:val="24"/>
            <w:lang w:val="en-US"/>
            <w:rPrChange w:id="1481" w:author="Derenik Petrosyan" w:date="2024-04-23T19:15:00Z">
              <w:rPr>
                <w:lang w:val="en-US"/>
              </w:rPr>
            </w:rPrChange>
          </w:rPr>
          <w:t>ի</w:t>
        </w:r>
        <w:r w:rsidRPr="00815432">
          <w:rPr>
            <w:rFonts w:ascii="Sylfaen" w:hAnsi="Sylfaen"/>
            <w:sz w:val="24"/>
            <w:szCs w:val="24"/>
            <w:rPrChange w:id="1482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483" w:author="Derenik Petrosyan" w:date="2024-04-23T19:15:00Z">
              <w:rPr>
                <w:lang w:val="en-US"/>
              </w:rPr>
            </w:rPrChange>
          </w:rPr>
          <w:t>ինտեգրումը</w:t>
        </w:r>
        <w:proofErr w:type="spellEnd"/>
        <w:r w:rsidRPr="00815432">
          <w:rPr>
            <w:rFonts w:ascii="Sylfaen" w:hAnsi="Sylfaen"/>
            <w:sz w:val="24"/>
            <w:szCs w:val="24"/>
            <w:rPrChange w:id="1484" w:author="Derenik Petrosyan" w:date="2024-04-23T19:19:00Z">
              <w:rPr>
                <w:lang w:val="en-US"/>
              </w:rPr>
            </w:rPrChange>
          </w:rPr>
          <w:t xml:space="preserve"> IIoT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485" w:author="Derenik Petrosyan" w:date="2024-04-23T19:15:00Z">
              <w:rPr>
                <w:lang w:val="en-US"/>
              </w:rPr>
            </w:rPrChange>
          </w:rPr>
          <w:t>էկոհամակարգերին</w:t>
        </w:r>
        <w:proofErr w:type="spellEnd"/>
        <w:r w:rsidRPr="00815432">
          <w:rPr>
            <w:rFonts w:ascii="Sylfaen" w:hAnsi="Sylfaen"/>
            <w:sz w:val="24"/>
            <w:szCs w:val="24"/>
            <w:rPrChange w:id="1486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487" w:author="Derenik Petrosyan" w:date="2024-04-23T19:15:00Z">
              <w:rPr>
                <w:lang w:val="en-US"/>
              </w:rPr>
            </w:rPrChange>
          </w:rPr>
          <w:t>առաջարկում</w:t>
        </w:r>
        <w:proofErr w:type="spellEnd"/>
        <w:r w:rsidRPr="00815432">
          <w:rPr>
            <w:rFonts w:ascii="Sylfaen" w:hAnsi="Sylfaen"/>
            <w:sz w:val="24"/>
            <w:szCs w:val="24"/>
            <w:rPrChange w:id="1488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489" w:author="Derenik Petrosyan" w:date="2024-04-23T19:15:00Z">
              <w:rPr>
                <w:lang w:val="en-US"/>
              </w:rPr>
            </w:rPrChange>
          </w:rPr>
          <w:t>է</w:t>
        </w:r>
        <w:r w:rsidRPr="00815432">
          <w:rPr>
            <w:rFonts w:ascii="Sylfaen" w:hAnsi="Sylfaen"/>
            <w:sz w:val="24"/>
            <w:szCs w:val="24"/>
            <w:rPrChange w:id="1490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491" w:author="Derenik Petrosyan" w:date="2024-04-23T19:15:00Z">
              <w:rPr>
                <w:lang w:val="en-US"/>
              </w:rPr>
            </w:rPrChange>
          </w:rPr>
          <w:t>մի</w:t>
        </w:r>
        <w:proofErr w:type="spellEnd"/>
        <w:r w:rsidRPr="00815432">
          <w:rPr>
            <w:rFonts w:ascii="Sylfaen" w:hAnsi="Sylfaen"/>
            <w:sz w:val="24"/>
            <w:szCs w:val="24"/>
            <w:rPrChange w:id="1492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493" w:author="Derenik Petrosyan" w:date="2024-04-23T19:15:00Z">
              <w:rPr>
                <w:lang w:val="en-US"/>
              </w:rPr>
            </w:rPrChange>
          </w:rPr>
          <w:t>քանի</w:t>
        </w:r>
        <w:proofErr w:type="spellEnd"/>
        <w:r w:rsidRPr="00815432">
          <w:rPr>
            <w:rFonts w:ascii="Sylfaen" w:hAnsi="Sylfaen"/>
            <w:sz w:val="24"/>
            <w:szCs w:val="24"/>
            <w:rPrChange w:id="1494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495" w:author="Derenik Petrosyan" w:date="2024-04-23T19:15:00Z">
              <w:rPr>
                <w:lang w:val="en-US"/>
              </w:rPr>
            </w:rPrChange>
          </w:rPr>
          <w:t>հիմնական</w:t>
        </w:r>
        <w:proofErr w:type="spellEnd"/>
        <w:r w:rsidRPr="00815432">
          <w:rPr>
            <w:rFonts w:ascii="Sylfaen" w:hAnsi="Sylfaen"/>
            <w:sz w:val="24"/>
            <w:szCs w:val="24"/>
            <w:rPrChange w:id="1496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497" w:author="Derenik Petrosyan" w:date="2024-04-23T19:15:00Z">
              <w:rPr>
                <w:lang w:val="en-US"/>
              </w:rPr>
            </w:rPrChange>
          </w:rPr>
          <w:t>առավելություններ</w:t>
        </w:r>
        <w:proofErr w:type="spellEnd"/>
        <w:r w:rsidRPr="00815432">
          <w:rPr>
            <w:rFonts w:ascii="Sylfaen" w:hAnsi="Sylfaen"/>
            <w:sz w:val="24"/>
            <w:szCs w:val="24"/>
            <w:rPrChange w:id="1498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499" w:author="Derenik Petrosyan" w:date="2024-04-23T19:15:00Z">
              <w:rPr>
                <w:lang w:val="en-US"/>
              </w:rPr>
            </w:rPrChange>
          </w:rPr>
          <w:t>արդյունաբերական</w:t>
        </w:r>
        <w:proofErr w:type="spellEnd"/>
        <w:r w:rsidRPr="00815432">
          <w:rPr>
            <w:rFonts w:ascii="Sylfaen" w:hAnsi="Sylfaen"/>
            <w:sz w:val="24"/>
            <w:szCs w:val="24"/>
            <w:rPrChange w:id="1500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01" w:author="Derenik Petrosyan" w:date="2024-04-23T19:15:00Z">
              <w:rPr>
                <w:lang w:val="en-US"/>
              </w:rPr>
            </w:rPrChange>
          </w:rPr>
          <w:t>կազմակերպությունների</w:t>
        </w:r>
        <w:proofErr w:type="spellEnd"/>
        <w:r w:rsidRPr="00815432">
          <w:rPr>
            <w:rFonts w:ascii="Sylfaen" w:hAnsi="Sylfaen"/>
            <w:sz w:val="24"/>
            <w:szCs w:val="24"/>
            <w:rPrChange w:id="1502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03" w:author="Derenik Petrosyan" w:date="2024-04-23T19:15:00Z">
              <w:rPr>
                <w:lang w:val="en-US"/>
              </w:rPr>
            </w:rPrChange>
          </w:rPr>
          <w:t>համար</w:t>
        </w:r>
        <w:proofErr w:type="spellEnd"/>
        <w:r w:rsidRPr="00815432">
          <w:rPr>
            <w:rFonts w:ascii="Sylfaen" w:hAnsi="Sylfaen"/>
            <w:sz w:val="24"/>
            <w:szCs w:val="24"/>
            <w:rPrChange w:id="1504" w:author="Derenik Petrosyan" w:date="2024-04-23T19:19:00Z">
              <w:rPr>
                <w:lang w:val="en-US"/>
              </w:rPr>
            </w:rPrChange>
          </w:rPr>
          <w:t>.</w:t>
        </w:r>
      </w:ins>
    </w:p>
    <w:p w14:paraId="048D5395" w14:textId="77777777" w:rsidR="00796B8E" w:rsidRPr="00815432" w:rsidRDefault="00796B8E">
      <w:pPr>
        <w:spacing w:line="360" w:lineRule="auto"/>
        <w:jc w:val="both"/>
        <w:rPr>
          <w:ins w:id="1505" w:author="Derenik Petrosyan" w:date="2024-04-23T19:15:00Z"/>
          <w:rFonts w:ascii="Sylfaen" w:hAnsi="Sylfaen"/>
          <w:sz w:val="24"/>
          <w:szCs w:val="24"/>
          <w:rPrChange w:id="1506" w:author="Derenik Petrosyan" w:date="2024-04-23T19:19:00Z">
            <w:rPr>
              <w:ins w:id="1507" w:author="Derenik Petrosyan" w:date="2024-04-23T19:15:00Z"/>
              <w:lang w:val="en-US"/>
            </w:rPr>
          </w:rPrChange>
        </w:rPr>
        <w:pPrChange w:id="1508" w:author="Derenik Petrosyan" w:date="2024-04-23T19:15:00Z">
          <w:pPr/>
        </w:pPrChange>
      </w:pPr>
    </w:p>
    <w:p w14:paraId="3CCC23BE" w14:textId="77777777" w:rsidR="00796B8E" w:rsidRPr="00815432" w:rsidRDefault="00796B8E">
      <w:pPr>
        <w:spacing w:line="360" w:lineRule="auto"/>
        <w:jc w:val="both"/>
        <w:rPr>
          <w:ins w:id="1509" w:author="Derenik Petrosyan" w:date="2024-04-23T19:15:00Z"/>
          <w:rFonts w:ascii="Sylfaen" w:hAnsi="Sylfaen"/>
          <w:sz w:val="24"/>
          <w:szCs w:val="24"/>
          <w:rPrChange w:id="1510" w:author="Derenik Petrosyan" w:date="2024-04-23T19:19:00Z">
            <w:rPr>
              <w:ins w:id="1511" w:author="Derenik Petrosyan" w:date="2024-04-23T19:15:00Z"/>
              <w:lang w:val="en-US"/>
            </w:rPr>
          </w:rPrChange>
        </w:rPr>
        <w:pPrChange w:id="1512" w:author="Derenik Petrosyan" w:date="2024-04-23T19:15:00Z">
          <w:pPr/>
        </w:pPrChange>
      </w:pPr>
      <w:ins w:id="1513" w:author="Derenik Petrosyan" w:date="2024-04-23T19:15:00Z">
        <w:r w:rsidRPr="00815432">
          <w:rPr>
            <w:rFonts w:ascii="Sylfaen" w:hAnsi="Sylfaen"/>
            <w:sz w:val="24"/>
            <w:szCs w:val="24"/>
            <w:rPrChange w:id="1514" w:author="Derenik Petrosyan" w:date="2024-04-23T19:19:00Z">
              <w:rPr>
                <w:lang w:val="en-US"/>
              </w:rPr>
            </w:rPrChange>
          </w:rPr>
          <w:t>- **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15" w:author="Derenik Petrosyan" w:date="2024-04-23T19:15:00Z">
              <w:rPr>
                <w:lang w:val="en-US"/>
              </w:rPr>
            </w:rPrChange>
          </w:rPr>
          <w:t>Բարելավված</w:t>
        </w:r>
        <w:proofErr w:type="spellEnd"/>
        <w:r w:rsidRPr="00815432">
          <w:rPr>
            <w:rFonts w:ascii="Sylfaen" w:hAnsi="Sylfaen"/>
            <w:sz w:val="24"/>
            <w:szCs w:val="24"/>
            <w:rPrChange w:id="1516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17" w:author="Derenik Petrosyan" w:date="2024-04-23T19:15:00Z">
              <w:rPr>
                <w:lang w:val="en-US"/>
              </w:rPr>
            </w:rPrChange>
          </w:rPr>
          <w:t>արդյունավետություն</w:t>
        </w:r>
        <w:proofErr w:type="spellEnd"/>
        <w:r w:rsidRPr="00815432">
          <w:rPr>
            <w:rFonts w:ascii="Sylfaen" w:hAnsi="Sylfaen"/>
            <w:sz w:val="24"/>
            <w:szCs w:val="24"/>
            <w:rPrChange w:id="1518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519" w:author="Derenik Petrosyan" w:date="2024-04-23T19:15:00Z">
              <w:rPr>
                <w:lang w:val="en-US"/>
              </w:rPr>
            </w:rPrChange>
          </w:rPr>
          <w:t>և</w:t>
        </w:r>
        <w:r w:rsidRPr="00815432">
          <w:rPr>
            <w:rFonts w:ascii="Sylfaen" w:hAnsi="Sylfaen"/>
            <w:sz w:val="24"/>
            <w:szCs w:val="24"/>
            <w:rPrChange w:id="1520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21" w:author="Derenik Petrosyan" w:date="2024-04-23T19:15:00Z">
              <w:rPr>
                <w:lang w:val="en-US"/>
              </w:rPr>
            </w:rPrChange>
          </w:rPr>
          <w:t>արտադրողականություն</w:t>
        </w:r>
        <w:proofErr w:type="spellEnd"/>
        <w:r w:rsidRPr="00815432">
          <w:rPr>
            <w:rFonts w:ascii="Sylfaen" w:hAnsi="Sylfaen"/>
            <w:sz w:val="24"/>
            <w:szCs w:val="24"/>
            <w:rPrChange w:id="1522" w:author="Derenik Petrosyan" w:date="2024-04-23T19:19:00Z">
              <w:rPr>
                <w:lang w:val="en-US"/>
              </w:rPr>
            </w:rPrChange>
          </w:rPr>
          <w:t xml:space="preserve">**.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23" w:author="Derenik Petrosyan" w:date="2024-04-23T19:15:00Z">
              <w:rPr>
                <w:lang w:val="en-US"/>
              </w:rPr>
            </w:rPrChange>
          </w:rPr>
          <w:t>Տվյալների</w:t>
        </w:r>
        <w:proofErr w:type="spellEnd"/>
        <w:r w:rsidRPr="00815432">
          <w:rPr>
            <w:rFonts w:ascii="Sylfaen" w:hAnsi="Sylfaen"/>
            <w:sz w:val="24"/>
            <w:szCs w:val="24"/>
            <w:rPrChange w:id="1524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25" w:author="Derenik Petrosyan" w:date="2024-04-23T19:15:00Z">
              <w:rPr>
                <w:lang w:val="en-US"/>
              </w:rPr>
            </w:rPrChange>
          </w:rPr>
          <w:t>փոխանցման</w:t>
        </w:r>
        <w:proofErr w:type="spellEnd"/>
        <w:r w:rsidRPr="00815432">
          <w:rPr>
            <w:rFonts w:ascii="Sylfaen" w:hAnsi="Sylfaen"/>
            <w:sz w:val="24"/>
            <w:szCs w:val="24"/>
            <w:rPrChange w:id="1526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27" w:author="Derenik Petrosyan" w:date="2024-04-23T19:15:00Z">
              <w:rPr>
                <w:lang w:val="en-US"/>
              </w:rPr>
            </w:rPrChange>
          </w:rPr>
          <w:t>արագությամբ</w:t>
        </w:r>
        <w:proofErr w:type="spellEnd"/>
        <w:r w:rsidRPr="00815432">
          <w:rPr>
            <w:rFonts w:ascii="Sylfaen" w:hAnsi="Sylfaen"/>
            <w:sz w:val="24"/>
            <w:szCs w:val="24"/>
            <w:rPrChange w:id="1528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29" w:author="Derenik Petrosyan" w:date="2024-04-23T19:15:00Z">
              <w:rPr>
                <w:lang w:val="en-US"/>
              </w:rPr>
            </w:rPrChange>
          </w:rPr>
          <w:t>մինչև</w:t>
        </w:r>
        <w:proofErr w:type="spellEnd"/>
        <w:r w:rsidRPr="00815432">
          <w:rPr>
            <w:rFonts w:ascii="Sylfaen" w:hAnsi="Sylfaen"/>
            <w:sz w:val="24"/>
            <w:szCs w:val="24"/>
            <w:rPrChange w:id="1530" w:author="Derenik Petrosyan" w:date="2024-04-23T19:19:00Z">
              <w:rPr>
                <w:lang w:val="en-US"/>
              </w:rPr>
            </w:rPrChange>
          </w:rPr>
          <w:t xml:space="preserve"> 20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31" w:author="Derenik Petrosyan" w:date="2024-04-23T19:15:00Z">
              <w:rPr>
                <w:lang w:val="en-US"/>
              </w:rPr>
            </w:rPrChange>
          </w:rPr>
          <w:t>անգամ</w:t>
        </w:r>
        <w:proofErr w:type="spellEnd"/>
        <w:r w:rsidRPr="00815432">
          <w:rPr>
            <w:rFonts w:ascii="Sylfaen" w:hAnsi="Sylfaen"/>
            <w:sz w:val="24"/>
            <w:szCs w:val="24"/>
            <w:rPrChange w:id="1532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33" w:author="Derenik Petrosyan" w:date="2024-04-23T19:15:00Z">
              <w:rPr>
                <w:lang w:val="en-US"/>
              </w:rPr>
            </w:rPrChange>
          </w:rPr>
          <w:t>ավելի</w:t>
        </w:r>
        <w:proofErr w:type="spellEnd"/>
        <w:r w:rsidRPr="00815432">
          <w:rPr>
            <w:rFonts w:ascii="Sylfaen" w:hAnsi="Sylfaen"/>
            <w:sz w:val="24"/>
            <w:szCs w:val="24"/>
            <w:rPrChange w:id="1534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35" w:author="Derenik Petrosyan" w:date="2024-04-23T19:15:00Z">
              <w:rPr>
                <w:lang w:val="en-US"/>
              </w:rPr>
            </w:rPrChange>
          </w:rPr>
          <w:t>արագ</w:t>
        </w:r>
        <w:proofErr w:type="spellEnd"/>
        <w:r w:rsidRPr="00815432">
          <w:rPr>
            <w:rFonts w:ascii="Sylfaen" w:hAnsi="Sylfaen"/>
            <w:sz w:val="24"/>
            <w:szCs w:val="24"/>
            <w:rPrChange w:id="1536" w:author="Derenik Petrosyan" w:date="2024-04-23T19:19:00Z">
              <w:rPr>
                <w:lang w:val="en-US"/>
              </w:rPr>
            </w:rPrChange>
          </w:rPr>
          <w:t xml:space="preserve">,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37" w:author="Derenik Petrosyan" w:date="2024-04-23T19:15:00Z">
              <w:rPr>
                <w:lang w:val="en-US"/>
              </w:rPr>
            </w:rPrChange>
          </w:rPr>
          <w:t>քան</w:t>
        </w:r>
        <w:proofErr w:type="spellEnd"/>
        <w:r w:rsidRPr="00815432">
          <w:rPr>
            <w:rFonts w:ascii="Sylfaen" w:hAnsi="Sylfaen"/>
            <w:sz w:val="24"/>
            <w:szCs w:val="24"/>
            <w:rPrChange w:id="1538" w:author="Derenik Petrosyan" w:date="2024-04-23T19:19:00Z">
              <w:rPr>
                <w:lang w:val="en-US"/>
              </w:rPr>
            </w:rPrChange>
          </w:rPr>
          <w:t xml:space="preserve"> 4G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39" w:author="Derenik Petrosyan" w:date="2024-04-23T19:15:00Z">
              <w:rPr>
                <w:lang w:val="en-US"/>
              </w:rPr>
            </w:rPrChange>
          </w:rPr>
          <w:t>ցանցերը</w:t>
        </w:r>
        <w:proofErr w:type="spellEnd"/>
        <w:r w:rsidRPr="00815432">
          <w:rPr>
            <w:rFonts w:ascii="Sylfaen" w:hAnsi="Sylfaen"/>
            <w:sz w:val="24"/>
            <w:szCs w:val="24"/>
            <w:rPrChange w:id="1540" w:author="Derenik Petrosyan" w:date="2024-04-23T19:19:00Z">
              <w:rPr>
                <w:lang w:val="en-US"/>
              </w:rPr>
            </w:rPrChange>
          </w:rPr>
          <w:t>, eMBB-</w:t>
        </w:r>
        <w:r w:rsidRPr="00796B8E">
          <w:rPr>
            <w:rFonts w:ascii="Sylfaen" w:hAnsi="Sylfaen"/>
            <w:sz w:val="24"/>
            <w:szCs w:val="24"/>
            <w:lang w:val="en-US"/>
            <w:rPrChange w:id="1541" w:author="Derenik Petrosyan" w:date="2024-04-23T19:15:00Z">
              <w:rPr>
                <w:lang w:val="en-US"/>
              </w:rPr>
            </w:rPrChange>
          </w:rPr>
          <w:t>ն</w:t>
        </w:r>
        <w:r w:rsidRPr="00815432">
          <w:rPr>
            <w:rFonts w:ascii="Sylfaen" w:hAnsi="Sylfaen"/>
            <w:sz w:val="24"/>
            <w:szCs w:val="24"/>
            <w:rPrChange w:id="1542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43" w:author="Derenik Petrosyan" w:date="2024-04-23T19:15:00Z">
              <w:rPr>
                <w:lang w:val="en-US"/>
              </w:rPr>
            </w:rPrChange>
          </w:rPr>
          <w:lastRenderedPageBreak/>
          <w:t>հնարավորություն</w:t>
        </w:r>
        <w:proofErr w:type="spellEnd"/>
        <w:r w:rsidRPr="00815432">
          <w:rPr>
            <w:rFonts w:ascii="Sylfaen" w:hAnsi="Sylfaen"/>
            <w:sz w:val="24"/>
            <w:szCs w:val="24"/>
            <w:rPrChange w:id="1544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545" w:author="Derenik Petrosyan" w:date="2024-04-23T19:15:00Z">
              <w:rPr>
                <w:lang w:val="en-US"/>
              </w:rPr>
            </w:rPrChange>
          </w:rPr>
          <w:t>է</w:t>
        </w:r>
        <w:r w:rsidRPr="00815432">
          <w:rPr>
            <w:rFonts w:ascii="Sylfaen" w:hAnsi="Sylfaen"/>
            <w:sz w:val="24"/>
            <w:szCs w:val="24"/>
            <w:rPrChange w:id="1546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47" w:author="Derenik Petrosyan" w:date="2024-04-23T19:15:00Z">
              <w:rPr>
                <w:lang w:val="en-US"/>
              </w:rPr>
            </w:rPrChange>
          </w:rPr>
          <w:t>տալիս</w:t>
        </w:r>
        <w:proofErr w:type="spellEnd"/>
        <w:r w:rsidRPr="00815432">
          <w:rPr>
            <w:rFonts w:ascii="Sylfaen" w:hAnsi="Sylfaen"/>
            <w:sz w:val="24"/>
            <w:szCs w:val="24"/>
            <w:rPrChange w:id="1548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49" w:author="Derenik Petrosyan" w:date="2024-04-23T19:15:00Z">
              <w:rPr>
                <w:lang w:val="en-US"/>
              </w:rPr>
            </w:rPrChange>
          </w:rPr>
          <w:t>տվյալների</w:t>
        </w:r>
        <w:proofErr w:type="spellEnd"/>
        <w:r w:rsidRPr="00815432">
          <w:rPr>
            <w:rFonts w:ascii="Sylfaen" w:hAnsi="Sylfaen"/>
            <w:sz w:val="24"/>
            <w:szCs w:val="24"/>
            <w:rPrChange w:id="1550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51" w:author="Derenik Petrosyan" w:date="2024-04-23T19:15:00Z">
              <w:rPr>
                <w:lang w:val="en-US"/>
              </w:rPr>
            </w:rPrChange>
          </w:rPr>
          <w:t>ավելի</w:t>
        </w:r>
        <w:proofErr w:type="spellEnd"/>
        <w:r w:rsidRPr="00815432">
          <w:rPr>
            <w:rFonts w:ascii="Sylfaen" w:hAnsi="Sylfaen"/>
            <w:sz w:val="24"/>
            <w:szCs w:val="24"/>
            <w:rPrChange w:id="1552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53" w:author="Derenik Petrosyan" w:date="2024-04-23T19:15:00Z">
              <w:rPr>
                <w:lang w:val="en-US"/>
              </w:rPr>
            </w:rPrChange>
          </w:rPr>
          <w:t>արագ</w:t>
        </w:r>
        <w:proofErr w:type="spellEnd"/>
        <w:r w:rsidRPr="00815432">
          <w:rPr>
            <w:rFonts w:ascii="Sylfaen" w:hAnsi="Sylfaen"/>
            <w:sz w:val="24"/>
            <w:szCs w:val="24"/>
            <w:rPrChange w:id="1554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55" w:author="Derenik Petrosyan" w:date="2024-04-23T19:15:00Z">
              <w:rPr>
                <w:lang w:val="en-US"/>
              </w:rPr>
            </w:rPrChange>
          </w:rPr>
          <w:t>փոխանցում</w:t>
        </w:r>
        <w:proofErr w:type="spellEnd"/>
        <w:r w:rsidRPr="00815432">
          <w:rPr>
            <w:rFonts w:ascii="Sylfaen" w:hAnsi="Sylfaen"/>
            <w:sz w:val="24"/>
            <w:szCs w:val="24"/>
            <w:rPrChange w:id="1556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557" w:author="Derenik Petrosyan" w:date="2024-04-23T19:15:00Z">
              <w:rPr>
                <w:lang w:val="en-US"/>
              </w:rPr>
            </w:rPrChange>
          </w:rPr>
          <w:t>և</w:t>
        </w:r>
        <w:r w:rsidRPr="00815432">
          <w:rPr>
            <w:rFonts w:ascii="Sylfaen" w:hAnsi="Sylfaen"/>
            <w:sz w:val="24"/>
            <w:szCs w:val="24"/>
            <w:rPrChange w:id="1558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59" w:author="Derenik Petrosyan" w:date="2024-04-23T19:15:00Z">
              <w:rPr>
                <w:lang w:val="en-US"/>
              </w:rPr>
            </w:rPrChange>
          </w:rPr>
          <w:t>մշակում</w:t>
        </w:r>
        <w:proofErr w:type="spellEnd"/>
        <w:r w:rsidRPr="00796B8E">
          <w:rPr>
            <w:rFonts w:ascii="Sylfaen" w:hAnsi="Sylfaen"/>
            <w:sz w:val="24"/>
            <w:szCs w:val="24"/>
            <w:lang w:val="en-US"/>
            <w:rPrChange w:id="1560" w:author="Derenik Petrosyan" w:date="2024-04-23T19:15:00Z">
              <w:rPr>
                <w:lang w:val="en-US"/>
              </w:rPr>
            </w:rPrChange>
          </w:rPr>
          <w:t>՝</w:t>
        </w:r>
        <w:r w:rsidRPr="00815432">
          <w:rPr>
            <w:rFonts w:ascii="Sylfaen" w:hAnsi="Sylfaen"/>
            <w:sz w:val="24"/>
            <w:szCs w:val="24"/>
            <w:rPrChange w:id="1561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62" w:author="Derenik Petrosyan" w:date="2024-04-23T19:15:00Z">
              <w:rPr>
                <w:lang w:val="en-US"/>
              </w:rPr>
            </w:rPrChange>
          </w:rPr>
          <w:t>հեշտացնելով</w:t>
        </w:r>
        <w:proofErr w:type="spellEnd"/>
        <w:r w:rsidRPr="00815432">
          <w:rPr>
            <w:rFonts w:ascii="Sylfaen" w:hAnsi="Sylfaen"/>
            <w:sz w:val="24"/>
            <w:szCs w:val="24"/>
            <w:rPrChange w:id="1563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64" w:author="Derenik Petrosyan" w:date="2024-04-23T19:15:00Z">
              <w:rPr>
                <w:lang w:val="en-US"/>
              </w:rPr>
            </w:rPrChange>
          </w:rPr>
          <w:t>իրական</w:t>
        </w:r>
        <w:proofErr w:type="spellEnd"/>
        <w:r w:rsidRPr="00815432">
          <w:rPr>
            <w:rFonts w:ascii="Sylfaen" w:hAnsi="Sylfaen"/>
            <w:sz w:val="24"/>
            <w:szCs w:val="24"/>
            <w:rPrChange w:id="1565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66" w:author="Derenik Petrosyan" w:date="2024-04-23T19:15:00Z">
              <w:rPr>
                <w:lang w:val="en-US"/>
              </w:rPr>
            </w:rPrChange>
          </w:rPr>
          <w:t>ժամանակում</w:t>
        </w:r>
        <w:proofErr w:type="spellEnd"/>
        <w:r w:rsidRPr="00815432">
          <w:rPr>
            <w:rFonts w:ascii="Sylfaen" w:hAnsi="Sylfaen"/>
            <w:sz w:val="24"/>
            <w:szCs w:val="24"/>
            <w:rPrChange w:id="1567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68" w:author="Derenik Petrosyan" w:date="2024-04-23T19:15:00Z">
              <w:rPr>
                <w:lang w:val="en-US"/>
              </w:rPr>
            </w:rPrChange>
          </w:rPr>
          <w:t>որոշումների</w:t>
        </w:r>
        <w:proofErr w:type="spellEnd"/>
        <w:r w:rsidRPr="00815432">
          <w:rPr>
            <w:rFonts w:ascii="Sylfaen" w:hAnsi="Sylfaen"/>
            <w:sz w:val="24"/>
            <w:szCs w:val="24"/>
            <w:rPrChange w:id="1569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70" w:author="Derenik Petrosyan" w:date="2024-04-23T19:15:00Z">
              <w:rPr>
                <w:lang w:val="en-US"/>
              </w:rPr>
            </w:rPrChange>
          </w:rPr>
          <w:t>կայացումը</w:t>
        </w:r>
        <w:proofErr w:type="spellEnd"/>
        <w:r w:rsidRPr="00815432">
          <w:rPr>
            <w:rFonts w:ascii="Sylfaen" w:hAnsi="Sylfaen"/>
            <w:sz w:val="24"/>
            <w:szCs w:val="24"/>
            <w:rPrChange w:id="1571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572" w:author="Derenik Petrosyan" w:date="2024-04-23T19:15:00Z">
              <w:rPr>
                <w:lang w:val="en-US"/>
              </w:rPr>
            </w:rPrChange>
          </w:rPr>
          <w:t>և</w:t>
        </w:r>
        <w:r w:rsidRPr="00815432">
          <w:rPr>
            <w:rFonts w:ascii="Sylfaen" w:hAnsi="Sylfaen"/>
            <w:sz w:val="24"/>
            <w:szCs w:val="24"/>
            <w:rPrChange w:id="1573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74" w:author="Derenik Petrosyan" w:date="2024-04-23T19:15:00Z">
              <w:rPr>
                <w:lang w:val="en-US"/>
              </w:rPr>
            </w:rPrChange>
          </w:rPr>
          <w:t>արձագանքը</w:t>
        </w:r>
        <w:proofErr w:type="spellEnd"/>
        <w:r w:rsidRPr="00815432">
          <w:rPr>
            <w:rFonts w:ascii="Sylfaen" w:hAnsi="Sylfaen"/>
            <w:sz w:val="24"/>
            <w:szCs w:val="24"/>
            <w:rPrChange w:id="1575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76" w:author="Derenik Petrosyan" w:date="2024-04-23T19:15:00Z">
              <w:rPr>
                <w:lang w:val="en-US"/>
              </w:rPr>
            </w:rPrChange>
          </w:rPr>
          <w:t>արդյունաբերական</w:t>
        </w:r>
        <w:proofErr w:type="spellEnd"/>
        <w:r w:rsidRPr="00815432">
          <w:rPr>
            <w:rFonts w:ascii="Sylfaen" w:hAnsi="Sylfaen"/>
            <w:sz w:val="24"/>
            <w:szCs w:val="24"/>
            <w:rPrChange w:id="1577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78" w:author="Derenik Petrosyan" w:date="2024-04-23T19:15:00Z">
              <w:rPr>
                <w:lang w:val="en-US"/>
              </w:rPr>
            </w:rPrChange>
          </w:rPr>
          <w:t>միջավայրում</w:t>
        </w:r>
        <w:proofErr w:type="spellEnd"/>
        <w:r w:rsidRPr="00815432">
          <w:rPr>
            <w:rFonts w:ascii="Sylfaen" w:hAnsi="Sylfaen"/>
            <w:sz w:val="24"/>
            <w:szCs w:val="24"/>
            <w:rPrChange w:id="1579" w:author="Derenik Petrosyan" w:date="2024-04-23T19:19:00Z">
              <w:rPr>
                <w:lang w:val="en-US"/>
              </w:rPr>
            </w:rPrChange>
          </w:rPr>
          <w:t xml:space="preserve">: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80" w:author="Derenik Petrosyan" w:date="2024-04-23T19:15:00Z">
              <w:rPr>
                <w:lang w:val="en-US"/>
              </w:rPr>
            </w:rPrChange>
          </w:rPr>
          <w:t>Սա</w:t>
        </w:r>
        <w:proofErr w:type="spellEnd"/>
        <w:r w:rsidRPr="00815432">
          <w:rPr>
            <w:rFonts w:ascii="Sylfaen" w:hAnsi="Sylfaen"/>
            <w:sz w:val="24"/>
            <w:szCs w:val="24"/>
            <w:rPrChange w:id="1581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82" w:author="Derenik Petrosyan" w:date="2024-04-23T19:15:00Z">
              <w:rPr>
                <w:lang w:val="en-US"/>
              </w:rPr>
            </w:rPrChange>
          </w:rPr>
          <w:t>հանգեցնում</w:t>
        </w:r>
        <w:proofErr w:type="spellEnd"/>
        <w:r w:rsidRPr="00815432">
          <w:rPr>
            <w:rFonts w:ascii="Sylfaen" w:hAnsi="Sylfaen"/>
            <w:sz w:val="24"/>
            <w:szCs w:val="24"/>
            <w:rPrChange w:id="1583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584" w:author="Derenik Petrosyan" w:date="2024-04-23T19:15:00Z">
              <w:rPr>
                <w:lang w:val="en-US"/>
              </w:rPr>
            </w:rPrChange>
          </w:rPr>
          <w:t>է</w:t>
        </w:r>
        <w:r w:rsidRPr="00815432">
          <w:rPr>
            <w:rFonts w:ascii="Sylfaen" w:hAnsi="Sylfaen"/>
            <w:sz w:val="24"/>
            <w:szCs w:val="24"/>
            <w:rPrChange w:id="1585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86" w:author="Derenik Petrosyan" w:date="2024-04-23T19:15:00Z">
              <w:rPr>
                <w:lang w:val="en-US"/>
              </w:rPr>
            </w:rPrChange>
          </w:rPr>
          <w:t>արդյունավետության</w:t>
        </w:r>
        <w:proofErr w:type="spellEnd"/>
        <w:r w:rsidRPr="00815432">
          <w:rPr>
            <w:rFonts w:ascii="Sylfaen" w:hAnsi="Sylfaen"/>
            <w:sz w:val="24"/>
            <w:szCs w:val="24"/>
            <w:rPrChange w:id="1587" w:author="Derenik Petrosyan" w:date="2024-04-23T19:19:00Z">
              <w:rPr>
                <w:lang w:val="en-US"/>
              </w:rPr>
            </w:rPrChange>
          </w:rPr>
          <w:t xml:space="preserve">,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88" w:author="Derenik Petrosyan" w:date="2024-04-23T19:15:00Z">
              <w:rPr>
                <w:lang w:val="en-US"/>
              </w:rPr>
            </w:rPrChange>
          </w:rPr>
          <w:t>արտադրողականության</w:t>
        </w:r>
        <w:proofErr w:type="spellEnd"/>
        <w:r w:rsidRPr="00815432">
          <w:rPr>
            <w:rFonts w:ascii="Sylfaen" w:hAnsi="Sylfaen"/>
            <w:sz w:val="24"/>
            <w:szCs w:val="24"/>
            <w:rPrChange w:id="1589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590" w:author="Derenik Petrosyan" w:date="2024-04-23T19:15:00Z">
              <w:rPr>
                <w:lang w:val="en-US"/>
              </w:rPr>
            </w:rPrChange>
          </w:rPr>
          <w:t>և</w:t>
        </w:r>
        <w:r w:rsidRPr="00815432">
          <w:rPr>
            <w:rFonts w:ascii="Sylfaen" w:hAnsi="Sylfaen"/>
            <w:sz w:val="24"/>
            <w:szCs w:val="24"/>
            <w:rPrChange w:id="1591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92" w:author="Derenik Petrosyan" w:date="2024-04-23T19:15:00Z">
              <w:rPr>
                <w:lang w:val="en-US"/>
              </w:rPr>
            </w:rPrChange>
          </w:rPr>
          <w:t>գործառնական</w:t>
        </w:r>
        <w:proofErr w:type="spellEnd"/>
        <w:r w:rsidRPr="00815432">
          <w:rPr>
            <w:rFonts w:ascii="Sylfaen" w:hAnsi="Sylfaen"/>
            <w:sz w:val="24"/>
            <w:szCs w:val="24"/>
            <w:rPrChange w:id="1593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94" w:author="Derenik Petrosyan" w:date="2024-04-23T19:15:00Z">
              <w:rPr>
                <w:lang w:val="en-US"/>
              </w:rPr>
            </w:rPrChange>
          </w:rPr>
          <w:t>շարժունության</w:t>
        </w:r>
        <w:proofErr w:type="spellEnd"/>
        <w:r w:rsidRPr="00815432">
          <w:rPr>
            <w:rFonts w:ascii="Sylfaen" w:hAnsi="Sylfaen"/>
            <w:sz w:val="24"/>
            <w:szCs w:val="24"/>
            <w:rPrChange w:id="1595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96" w:author="Derenik Petrosyan" w:date="2024-04-23T19:15:00Z">
              <w:rPr>
                <w:lang w:val="en-US"/>
              </w:rPr>
            </w:rPrChange>
          </w:rPr>
          <w:t>բարելավմանը</w:t>
        </w:r>
        <w:proofErr w:type="spellEnd"/>
        <w:r w:rsidRPr="00815432">
          <w:rPr>
            <w:rFonts w:ascii="Sylfaen" w:hAnsi="Sylfaen"/>
            <w:sz w:val="24"/>
            <w:szCs w:val="24"/>
            <w:rPrChange w:id="1597" w:author="Derenik Petrosyan" w:date="2024-04-23T19:19:00Z">
              <w:rPr>
                <w:lang w:val="en-US"/>
              </w:rPr>
            </w:rPrChange>
          </w:rPr>
          <w:t xml:space="preserve">,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98" w:author="Derenik Petrosyan" w:date="2024-04-23T19:15:00Z">
              <w:rPr>
                <w:lang w:val="en-US"/>
              </w:rPr>
            </w:rPrChange>
          </w:rPr>
          <w:t>քանի</w:t>
        </w:r>
        <w:proofErr w:type="spellEnd"/>
        <w:r w:rsidRPr="00815432">
          <w:rPr>
            <w:rFonts w:ascii="Sylfaen" w:hAnsi="Sylfaen"/>
            <w:sz w:val="24"/>
            <w:szCs w:val="24"/>
            <w:rPrChange w:id="1599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00" w:author="Derenik Petrosyan" w:date="2024-04-23T19:15:00Z">
              <w:rPr>
                <w:lang w:val="en-US"/>
              </w:rPr>
            </w:rPrChange>
          </w:rPr>
          <w:t>որ</w:t>
        </w:r>
        <w:proofErr w:type="spellEnd"/>
        <w:r w:rsidRPr="00815432">
          <w:rPr>
            <w:rFonts w:ascii="Sylfaen" w:hAnsi="Sylfaen"/>
            <w:sz w:val="24"/>
            <w:szCs w:val="24"/>
            <w:rPrChange w:id="1601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02" w:author="Derenik Petrosyan" w:date="2024-04-23T19:15:00Z">
              <w:rPr>
                <w:lang w:val="en-US"/>
              </w:rPr>
            </w:rPrChange>
          </w:rPr>
          <w:t>կազմակերպությունները</w:t>
        </w:r>
        <w:proofErr w:type="spellEnd"/>
        <w:r w:rsidRPr="00815432">
          <w:rPr>
            <w:rFonts w:ascii="Sylfaen" w:hAnsi="Sylfaen"/>
            <w:sz w:val="24"/>
            <w:szCs w:val="24"/>
            <w:rPrChange w:id="1603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04" w:author="Derenik Petrosyan" w:date="2024-04-23T19:15:00Z">
              <w:rPr>
                <w:lang w:val="en-US"/>
              </w:rPr>
            </w:rPrChange>
          </w:rPr>
          <w:t>կարող</w:t>
        </w:r>
        <w:proofErr w:type="spellEnd"/>
        <w:r w:rsidRPr="00815432">
          <w:rPr>
            <w:rFonts w:ascii="Sylfaen" w:hAnsi="Sylfaen"/>
            <w:sz w:val="24"/>
            <w:szCs w:val="24"/>
            <w:rPrChange w:id="1605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06" w:author="Derenik Petrosyan" w:date="2024-04-23T19:15:00Z">
              <w:rPr>
                <w:lang w:val="en-US"/>
              </w:rPr>
            </w:rPrChange>
          </w:rPr>
          <w:t>են</w:t>
        </w:r>
        <w:proofErr w:type="spellEnd"/>
        <w:r w:rsidRPr="00815432">
          <w:rPr>
            <w:rFonts w:ascii="Sylfaen" w:hAnsi="Sylfaen"/>
            <w:sz w:val="24"/>
            <w:szCs w:val="24"/>
            <w:rPrChange w:id="1607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08" w:author="Derenik Petrosyan" w:date="2024-04-23T19:15:00Z">
              <w:rPr>
                <w:lang w:val="en-US"/>
              </w:rPr>
            </w:rPrChange>
          </w:rPr>
          <w:t>արագ</w:t>
        </w:r>
        <w:proofErr w:type="spellEnd"/>
        <w:r w:rsidRPr="00815432">
          <w:rPr>
            <w:rFonts w:ascii="Sylfaen" w:hAnsi="Sylfaen"/>
            <w:sz w:val="24"/>
            <w:szCs w:val="24"/>
            <w:rPrChange w:id="1609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10" w:author="Derenik Petrosyan" w:date="2024-04-23T19:15:00Z">
              <w:rPr>
                <w:lang w:val="en-US"/>
              </w:rPr>
            </w:rPrChange>
          </w:rPr>
          <w:t>հարմարվել</w:t>
        </w:r>
        <w:proofErr w:type="spellEnd"/>
        <w:r w:rsidRPr="00815432">
          <w:rPr>
            <w:rFonts w:ascii="Sylfaen" w:hAnsi="Sylfaen"/>
            <w:sz w:val="24"/>
            <w:szCs w:val="24"/>
            <w:rPrChange w:id="1611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12" w:author="Derenik Petrosyan" w:date="2024-04-23T19:15:00Z">
              <w:rPr>
                <w:lang w:val="en-US"/>
              </w:rPr>
            </w:rPrChange>
          </w:rPr>
          <w:t>փոփոխվող</w:t>
        </w:r>
        <w:proofErr w:type="spellEnd"/>
        <w:r w:rsidRPr="00815432">
          <w:rPr>
            <w:rFonts w:ascii="Sylfaen" w:hAnsi="Sylfaen"/>
            <w:sz w:val="24"/>
            <w:szCs w:val="24"/>
            <w:rPrChange w:id="1613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14" w:author="Derenik Petrosyan" w:date="2024-04-23T19:15:00Z">
              <w:rPr>
                <w:lang w:val="en-US"/>
              </w:rPr>
            </w:rPrChange>
          </w:rPr>
          <w:t>պայմաններին</w:t>
        </w:r>
        <w:proofErr w:type="spellEnd"/>
        <w:r w:rsidRPr="00815432">
          <w:rPr>
            <w:rFonts w:ascii="Sylfaen" w:hAnsi="Sylfaen"/>
            <w:sz w:val="24"/>
            <w:szCs w:val="24"/>
            <w:rPrChange w:id="1615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616" w:author="Derenik Petrosyan" w:date="2024-04-23T19:15:00Z">
              <w:rPr>
                <w:lang w:val="en-US"/>
              </w:rPr>
            </w:rPrChange>
          </w:rPr>
          <w:t>և</w:t>
        </w:r>
        <w:r w:rsidRPr="00815432">
          <w:rPr>
            <w:rFonts w:ascii="Sylfaen" w:hAnsi="Sylfaen"/>
            <w:sz w:val="24"/>
            <w:szCs w:val="24"/>
            <w:rPrChange w:id="1617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18" w:author="Derenik Petrosyan" w:date="2024-04-23T19:15:00Z">
              <w:rPr>
                <w:lang w:val="en-US"/>
              </w:rPr>
            </w:rPrChange>
          </w:rPr>
          <w:t>օպտիմալացնել</w:t>
        </w:r>
        <w:proofErr w:type="spellEnd"/>
        <w:r w:rsidRPr="00815432">
          <w:rPr>
            <w:rFonts w:ascii="Sylfaen" w:hAnsi="Sylfaen"/>
            <w:sz w:val="24"/>
            <w:szCs w:val="24"/>
            <w:rPrChange w:id="1619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20" w:author="Derenik Petrosyan" w:date="2024-04-23T19:15:00Z">
              <w:rPr>
                <w:lang w:val="en-US"/>
              </w:rPr>
            </w:rPrChange>
          </w:rPr>
          <w:t>ռեսուրսների</w:t>
        </w:r>
        <w:proofErr w:type="spellEnd"/>
        <w:r w:rsidRPr="00815432">
          <w:rPr>
            <w:rFonts w:ascii="Sylfaen" w:hAnsi="Sylfaen"/>
            <w:sz w:val="24"/>
            <w:szCs w:val="24"/>
            <w:rPrChange w:id="1621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22" w:author="Derenik Petrosyan" w:date="2024-04-23T19:15:00Z">
              <w:rPr>
                <w:lang w:val="en-US"/>
              </w:rPr>
            </w:rPrChange>
          </w:rPr>
          <w:t>բաշխումը</w:t>
        </w:r>
        <w:proofErr w:type="spellEnd"/>
        <w:r w:rsidRPr="00815432">
          <w:rPr>
            <w:rFonts w:ascii="Sylfaen" w:hAnsi="Sylfaen"/>
            <w:sz w:val="24"/>
            <w:szCs w:val="24"/>
            <w:rPrChange w:id="1623" w:author="Derenik Petrosyan" w:date="2024-04-23T19:19:00Z">
              <w:rPr>
                <w:lang w:val="en-US"/>
              </w:rPr>
            </w:rPrChange>
          </w:rPr>
          <w:t>:</w:t>
        </w:r>
      </w:ins>
    </w:p>
    <w:p w14:paraId="7E83F4BB" w14:textId="77777777" w:rsidR="00796B8E" w:rsidRPr="00815432" w:rsidRDefault="00796B8E">
      <w:pPr>
        <w:spacing w:line="360" w:lineRule="auto"/>
        <w:jc w:val="both"/>
        <w:rPr>
          <w:ins w:id="1624" w:author="Derenik Petrosyan" w:date="2024-04-23T19:15:00Z"/>
          <w:rFonts w:ascii="Sylfaen" w:hAnsi="Sylfaen"/>
          <w:sz w:val="24"/>
          <w:szCs w:val="24"/>
          <w:rPrChange w:id="1625" w:author="Derenik Petrosyan" w:date="2024-04-23T19:19:00Z">
            <w:rPr>
              <w:ins w:id="1626" w:author="Derenik Petrosyan" w:date="2024-04-23T19:15:00Z"/>
              <w:lang w:val="en-US"/>
            </w:rPr>
          </w:rPrChange>
        </w:rPr>
        <w:pPrChange w:id="1627" w:author="Derenik Petrosyan" w:date="2024-04-23T19:15:00Z">
          <w:pPr/>
        </w:pPrChange>
      </w:pPr>
    </w:p>
    <w:p w14:paraId="2750996E" w14:textId="77777777" w:rsidR="00796B8E" w:rsidRPr="00815432" w:rsidRDefault="00796B8E">
      <w:pPr>
        <w:spacing w:line="360" w:lineRule="auto"/>
        <w:jc w:val="both"/>
        <w:rPr>
          <w:ins w:id="1628" w:author="Derenik Petrosyan" w:date="2024-04-23T19:15:00Z"/>
          <w:rFonts w:ascii="Sylfaen" w:hAnsi="Sylfaen"/>
          <w:sz w:val="24"/>
          <w:szCs w:val="24"/>
          <w:rPrChange w:id="1629" w:author="Derenik Petrosyan" w:date="2024-04-23T19:19:00Z">
            <w:rPr>
              <w:ins w:id="1630" w:author="Derenik Petrosyan" w:date="2024-04-23T19:15:00Z"/>
              <w:lang w:val="en-US"/>
            </w:rPr>
          </w:rPrChange>
        </w:rPr>
        <w:pPrChange w:id="1631" w:author="Derenik Petrosyan" w:date="2024-04-23T19:15:00Z">
          <w:pPr/>
        </w:pPrChange>
      </w:pPr>
      <w:ins w:id="1632" w:author="Derenik Petrosyan" w:date="2024-04-23T19:15:00Z">
        <w:r w:rsidRPr="00815432">
          <w:rPr>
            <w:rFonts w:ascii="Sylfaen" w:hAnsi="Sylfaen"/>
            <w:sz w:val="24"/>
            <w:szCs w:val="24"/>
            <w:rPrChange w:id="1633" w:author="Derenik Petrosyan" w:date="2024-04-23T19:19:00Z">
              <w:rPr>
                <w:lang w:val="en-US"/>
              </w:rPr>
            </w:rPrChange>
          </w:rPr>
          <w:t>- **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34" w:author="Derenik Petrosyan" w:date="2024-04-23T19:15:00Z">
              <w:rPr>
                <w:lang w:val="en-US"/>
              </w:rPr>
            </w:rPrChange>
          </w:rPr>
          <w:t>Ընդլայնված</w:t>
        </w:r>
        <w:proofErr w:type="spellEnd"/>
        <w:r w:rsidRPr="00815432">
          <w:rPr>
            <w:rFonts w:ascii="Sylfaen" w:hAnsi="Sylfaen"/>
            <w:sz w:val="24"/>
            <w:szCs w:val="24"/>
            <w:rPrChange w:id="1635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36" w:author="Derenik Petrosyan" w:date="2024-04-23T19:15:00Z">
              <w:rPr>
                <w:lang w:val="en-US"/>
              </w:rPr>
            </w:rPrChange>
          </w:rPr>
          <w:t>տվյալների</w:t>
        </w:r>
        <w:proofErr w:type="spellEnd"/>
        <w:r w:rsidRPr="00815432">
          <w:rPr>
            <w:rFonts w:ascii="Sylfaen" w:hAnsi="Sylfaen"/>
            <w:sz w:val="24"/>
            <w:szCs w:val="24"/>
            <w:rPrChange w:id="1637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38" w:author="Derenik Petrosyan" w:date="2024-04-23T19:15:00Z">
              <w:rPr>
                <w:lang w:val="en-US"/>
              </w:rPr>
            </w:rPrChange>
          </w:rPr>
          <w:t>պատկերացումներ</w:t>
        </w:r>
        <w:proofErr w:type="spellEnd"/>
        <w:r w:rsidRPr="00815432">
          <w:rPr>
            <w:rFonts w:ascii="Sylfaen" w:hAnsi="Sylfaen"/>
            <w:sz w:val="24"/>
            <w:szCs w:val="24"/>
            <w:rPrChange w:id="1639" w:author="Derenik Petrosyan" w:date="2024-04-23T19:19:00Z">
              <w:rPr>
                <w:lang w:val="en-US"/>
              </w:rPr>
            </w:rPrChange>
          </w:rPr>
          <w:t xml:space="preserve">**.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40" w:author="Derenik Petrosyan" w:date="2024-04-23T19:15:00Z">
              <w:rPr>
                <w:lang w:val="en-US"/>
              </w:rPr>
            </w:rPrChange>
          </w:rPr>
          <w:t>օգտագործելով</w:t>
        </w:r>
        <w:proofErr w:type="spellEnd"/>
        <w:r w:rsidRPr="00815432">
          <w:rPr>
            <w:rFonts w:ascii="Sylfaen" w:hAnsi="Sylfaen"/>
            <w:sz w:val="24"/>
            <w:szCs w:val="24"/>
            <w:rPrChange w:id="1641" w:author="Derenik Petrosyan" w:date="2024-04-23T19:19:00Z">
              <w:rPr>
                <w:lang w:val="en-US"/>
              </w:rPr>
            </w:rPrChange>
          </w:rPr>
          <w:t xml:space="preserve"> eMBB-</w:t>
        </w:r>
        <w:r w:rsidRPr="00796B8E">
          <w:rPr>
            <w:rFonts w:ascii="Sylfaen" w:hAnsi="Sylfaen"/>
            <w:sz w:val="24"/>
            <w:szCs w:val="24"/>
            <w:lang w:val="en-US"/>
            <w:rPrChange w:id="1642" w:author="Derenik Petrosyan" w:date="2024-04-23T19:15:00Z">
              <w:rPr>
                <w:lang w:val="en-US"/>
              </w:rPr>
            </w:rPrChange>
          </w:rPr>
          <w:t>ի</w:t>
        </w:r>
        <w:r w:rsidRPr="00815432">
          <w:rPr>
            <w:rFonts w:ascii="Sylfaen" w:hAnsi="Sylfaen"/>
            <w:sz w:val="24"/>
            <w:szCs w:val="24"/>
            <w:rPrChange w:id="1643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44" w:author="Derenik Petrosyan" w:date="2024-04-23T19:15:00Z">
              <w:rPr>
                <w:lang w:val="en-US"/>
              </w:rPr>
            </w:rPrChange>
          </w:rPr>
          <w:t>բարձր</w:t>
        </w:r>
        <w:proofErr w:type="spellEnd"/>
        <w:r w:rsidRPr="00815432">
          <w:rPr>
            <w:rFonts w:ascii="Sylfaen" w:hAnsi="Sylfaen"/>
            <w:sz w:val="24"/>
            <w:szCs w:val="24"/>
            <w:rPrChange w:id="1645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46" w:author="Derenik Petrosyan" w:date="2024-04-23T19:15:00Z">
              <w:rPr>
                <w:lang w:val="en-US"/>
              </w:rPr>
            </w:rPrChange>
          </w:rPr>
          <w:t>թողունակությունը</w:t>
        </w:r>
        <w:proofErr w:type="spellEnd"/>
        <w:r w:rsidRPr="00815432">
          <w:rPr>
            <w:rFonts w:ascii="Sylfaen" w:hAnsi="Sylfaen"/>
            <w:sz w:val="24"/>
            <w:szCs w:val="24"/>
            <w:rPrChange w:id="1647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648" w:author="Derenik Petrosyan" w:date="2024-04-23T19:15:00Z">
              <w:rPr>
                <w:lang w:val="en-US"/>
              </w:rPr>
            </w:rPrChange>
          </w:rPr>
          <w:t>և</w:t>
        </w:r>
        <w:r w:rsidRPr="00815432">
          <w:rPr>
            <w:rFonts w:ascii="Sylfaen" w:hAnsi="Sylfaen"/>
            <w:sz w:val="24"/>
            <w:szCs w:val="24"/>
            <w:rPrChange w:id="1649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50" w:author="Derenik Petrosyan" w:date="2024-04-23T19:15:00Z">
              <w:rPr>
                <w:lang w:val="en-US"/>
              </w:rPr>
            </w:rPrChange>
          </w:rPr>
          <w:t>ցածր</w:t>
        </w:r>
        <w:proofErr w:type="spellEnd"/>
        <w:r w:rsidRPr="00815432">
          <w:rPr>
            <w:rFonts w:ascii="Sylfaen" w:hAnsi="Sylfaen"/>
            <w:sz w:val="24"/>
            <w:szCs w:val="24"/>
            <w:rPrChange w:id="1651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52" w:author="Derenik Petrosyan" w:date="2024-04-23T19:15:00Z">
              <w:rPr>
                <w:lang w:val="en-US"/>
              </w:rPr>
            </w:rPrChange>
          </w:rPr>
          <w:t>հետաձգման</w:t>
        </w:r>
        <w:proofErr w:type="spellEnd"/>
        <w:r w:rsidRPr="00815432">
          <w:rPr>
            <w:rFonts w:ascii="Sylfaen" w:hAnsi="Sylfaen"/>
            <w:sz w:val="24"/>
            <w:szCs w:val="24"/>
            <w:rPrChange w:id="1653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54" w:author="Derenik Petrosyan" w:date="2024-04-23T19:15:00Z">
              <w:rPr>
                <w:lang w:val="en-US"/>
              </w:rPr>
            </w:rPrChange>
          </w:rPr>
          <w:t>հնարավորությունները</w:t>
        </w:r>
        <w:proofErr w:type="spellEnd"/>
        <w:r w:rsidRPr="00815432">
          <w:rPr>
            <w:rFonts w:ascii="Sylfaen" w:hAnsi="Sylfaen"/>
            <w:sz w:val="24"/>
            <w:szCs w:val="24"/>
            <w:rPrChange w:id="1655" w:author="Derenik Petrosyan" w:date="2024-04-23T19:19:00Z">
              <w:rPr>
                <w:lang w:val="en-US"/>
              </w:rPr>
            </w:rPrChange>
          </w:rPr>
          <w:t xml:space="preserve">,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56" w:author="Derenik Petrosyan" w:date="2024-04-23T19:15:00Z">
              <w:rPr>
                <w:lang w:val="en-US"/>
              </w:rPr>
            </w:rPrChange>
          </w:rPr>
          <w:t>արդյունաբերական</w:t>
        </w:r>
        <w:proofErr w:type="spellEnd"/>
        <w:r w:rsidRPr="00815432">
          <w:rPr>
            <w:rFonts w:ascii="Sylfaen" w:hAnsi="Sylfaen"/>
            <w:sz w:val="24"/>
            <w:szCs w:val="24"/>
            <w:rPrChange w:id="1657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58" w:author="Derenik Petrosyan" w:date="2024-04-23T19:15:00Z">
              <w:rPr>
                <w:lang w:val="en-US"/>
              </w:rPr>
            </w:rPrChange>
          </w:rPr>
          <w:t>կազմակերպությունները</w:t>
        </w:r>
        <w:proofErr w:type="spellEnd"/>
        <w:r w:rsidRPr="00815432">
          <w:rPr>
            <w:rFonts w:ascii="Sylfaen" w:hAnsi="Sylfaen"/>
            <w:sz w:val="24"/>
            <w:szCs w:val="24"/>
            <w:rPrChange w:id="1659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60" w:author="Derenik Petrosyan" w:date="2024-04-23T19:15:00Z">
              <w:rPr>
                <w:lang w:val="en-US"/>
              </w:rPr>
            </w:rPrChange>
          </w:rPr>
          <w:t>կարող</w:t>
        </w:r>
        <w:proofErr w:type="spellEnd"/>
        <w:r w:rsidRPr="00815432">
          <w:rPr>
            <w:rFonts w:ascii="Sylfaen" w:hAnsi="Sylfaen"/>
            <w:sz w:val="24"/>
            <w:szCs w:val="24"/>
            <w:rPrChange w:id="1661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62" w:author="Derenik Petrosyan" w:date="2024-04-23T19:15:00Z">
              <w:rPr>
                <w:lang w:val="en-US"/>
              </w:rPr>
            </w:rPrChange>
          </w:rPr>
          <w:t>են</w:t>
        </w:r>
        <w:proofErr w:type="spellEnd"/>
        <w:r w:rsidRPr="00815432">
          <w:rPr>
            <w:rFonts w:ascii="Sylfaen" w:hAnsi="Sylfaen"/>
            <w:sz w:val="24"/>
            <w:szCs w:val="24"/>
            <w:rPrChange w:id="1663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64" w:author="Derenik Petrosyan" w:date="2024-04-23T19:15:00Z">
              <w:rPr>
                <w:lang w:val="en-US"/>
              </w:rPr>
            </w:rPrChange>
          </w:rPr>
          <w:t>հավաքել</w:t>
        </w:r>
        <w:proofErr w:type="spellEnd"/>
        <w:r w:rsidRPr="00815432">
          <w:rPr>
            <w:rFonts w:ascii="Sylfaen" w:hAnsi="Sylfaen"/>
            <w:sz w:val="24"/>
            <w:szCs w:val="24"/>
            <w:rPrChange w:id="1665" w:author="Derenik Petrosyan" w:date="2024-04-23T19:19:00Z">
              <w:rPr>
                <w:lang w:val="en-US"/>
              </w:rPr>
            </w:rPrChange>
          </w:rPr>
          <w:t xml:space="preserve">,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66" w:author="Derenik Petrosyan" w:date="2024-04-23T19:15:00Z">
              <w:rPr>
                <w:lang w:val="en-US"/>
              </w:rPr>
            </w:rPrChange>
          </w:rPr>
          <w:t>վերլուծել</w:t>
        </w:r>
        <w:proofErr w:type="spellEnd"/>
        <w:r w:rsidRPr="00815432">
          <w:rPr>
            <w:rFonts w:ascii="Sylfaen" w:hAnsi="Sylfaen"/>
            <w:sz w:val="24"/>
            <w:szCs w:val="24"/>
            <w:rPrChange w:id="1667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668" w:author="Derenik Petrosyan" w:date="2024-04-23T19:15:00Z">
              <w:rPr>
                <w:lang w:val="en-US"/>
              </w:rPr>
            </w:rPrChange>
          </w:rPr>
          <w:t>և</w:t>
        </w:r>
        <w:r w:rsidRPr="00815432">
          <w:rPr>
            <w:rFonts w:ascii="Sylfaen" w:hAnsi="Sylfaen"/>
            <w:sz w:val="24"/>
            <w:szCs w:val="24"/>
            <w:rPrChange w:id="1669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70" w:author="Derenik Petrosyan" w:date="2024-04-23T19:15:00Z">
              <w:rPr>
                <w:lang w:val="en-US"/>
              </w:rPr>
            </w:rPrChange>
          </w:rPr>
          <w:t>պատկերացնել</w:t>
        </w:r>
        <w:proofErr w:type="spellEnd"/>
        <w:r w:rsidRPr="00815432">
          <w:rPr>
            <w:rFonts w:ascii="Sylfaen" w:hAnsi="Sylfaen"/>
            <w:sz w:val="24"/>
            <w:szCs w:val="24"/>
            <w:rPrChange w:id="1671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72" w:author="Derenik Petrosyan" w:date="2024-04-23T19:15:00Z">
              <w:rPr>
                <w:lang w:val="en-US"/>
              </w:rPr>
            </w:rPrChange>
          </w:rPr>
          <w:t>մեծ</w:t>
        </w:r>
        <w:proofErr w:type="spellEnd"/>
        <w:r w:rsidRPr="00815432">
          <w:rPr>
            <w:rFonts w:ascii="Sylfaen" w:hAnsi="Sylfaen"/>
            <w:sz w:val="24"/>
            <w:szCs w:val="24"/>
            <w:rPrChange w:id="1673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74" w:author="Derenik Petrosyan" w:date="2024-04-23T19:15:00Z">
              <w:rPr>
                <w:lang w:val="en-US"/>
              </w:rPr>
            </w:rPrChange>
          </w:rPr>
          <w:t>ծավալի</w:t>
        </w:r>
        <w:proofErr w:type="spellEnd"/>
        <w:r w:rsidRPr="00815432">
          <w:rPr>
            <w:rFonts w:ascii="Sylfaen" w:hAnsi="Sylfaen"/>
            <w:sz w:val="24"/>
            <w:szCs w:val="24"/>
            <w:rPrChange w:id="1675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76" w:author="Derenik Petrosyan" w:date="2024-04-23T19:15:00Z">
              <w:rPr>
                <w:lang w:val="en-US"/>
              </w:rPr>
            </w:rPrChange>
          </w:rPr>
          <w:t>տվյալներ</w:t>
        </w:r>
        <w:proofErr w:type="spellEnd"/>
        <w:r w:rsidRPr="00815432">
          <w:rPr>
            <w:rFonts w:ascii="Sylfaen" w:hAnsi="Sylfaen"/>
            <w:sz w:val="24"/>
            <w:szCs w:val="24"/>
            <w:rPrChange w:id="1677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78" w:author="Derenik Petrosyan" w:date="2024-04-23T19:15:00Z">
              <w:rPr>
                <w:lang w:val="en-US"/>
              </w:rPr>
            </w:rPrChange>
          </w:rPr>
          <w:t>իրական</w:t>
        </w:r>
        <w:proofErr w:type="spellEnd"/>
        <w:r w:rsidRPr="00815432">
          <w:rPr>
            <w:rFonts w:ascii="Sylfaen" w:hAnsi="Sylfaen"/>
            <w:sz w:val="24"/>
            <w:szCs w:val="24"/>
            <w:rPrChange w:id="1679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80" w:author="Derenik Petrosyan" w:date="2024-04-23T19:15:00Z">
              <w:rPr>
                <w:lang w:val="en-US"/>
              </w:rPr>
            </w:rPrChange>
          </w:rPr>
          <w:t>ժամանակում</w:t>
        </w:r>
        <w:proofErr w:type="spellEnd"/>
        <w:r w:rsidRPr="00796B8E">
          <w:rPr>
            <w:rFonts w:ascii="Sylfaen" w:hAnsi="Sylfaen"/>
            <w:sz w:val="24"/>
            <w:szCs w:val="24"/>
            <w:lang w:val="en-US"/>
            <w:rPrChange w:id="1681" w:author="Derenik Petrosyan" w:date="2024-04-23T19:15:00Z">
              <w:rPr>
                <w:lang w:val="en-US"/>
              </w:rPr>
            </w:rPrChange>
          </w:rPr>
          <w:t>՝</w:t>
        </w:r>
        <w:r w:rsidRPr="00815432">
          <w:rPr>
            <w:rFonts w:ascii="Sylfaen" w:hAnsi="Sylfaen"/>
            <w:sz w:val="24"/>
            <w:szCs w:val="24"/>
            <w:rPrChange w:id="1682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83" w:author="Derenik Petrosyan" w:date="2024-04-23T19:15:00Z">
              <w:rPr>
                <w:lang w:val="en-US"/>
              </w:rPr>
            </w:rPrChange>
          </w:rPr>
          <w:t>բացահայտելով</w:t>
        </w:r>
        <w:proofErr w:type="spellEnd"/>
        <w:r w:rsidRPr="00815432">
          <w:rPr>
            <w:rFonts w:ascii="Sylfaen" w:hAnsi="Sylfaen"/>
            <w:sz w:val="24"/>
            <w:szCs w:val="24"/>
            <w:rPrChange w:id="1684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85" w:author="Derenik Petrosyan" w:date="2024-04-23T19:15:00Z">
              <w:rPr>
                <w:lang w:val="en-US"/>
              </w:rPr>
            </w:rPrChange>
          </w:rPr>
          <w:t>թաքնված</w:t>
        </w:r>
        <w:proofErr w:type="spellEnd"/>
        <w:r w:rsidRPr="00815432">
          <w:rPr>
            <w:rFonts w:ascii="Sylfaen" w:hAnsi="Sylfaen"/>
            <w:sz w:val="24"/>
            <w:szCs w:val="24"/>
            <w:rPrChange w:id="1686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87" w:author="Derenik Petrosyan" w:date="2024-04-23T19:15:00Z">
              <w:rPr>
                <w:lang w:val="en-US"/>
              </w:rPr>
            </w:rPrChange>
          </w:rPr>
          <w:t>օրինաչափություններ</w:t>
        </w:r>
        <w:proofErr w:type="spellEnd"/>
        <w:r w:rsidRPr="00815432">
          <w:rPr>
            <w:rFonts w:ascii="Sylfaen" w:hAnsi="Sylfaen"/>
            <w:sz w:val="24"/>
            <w:szCs w:val="24"/>
            <w:rPrChange w:id="1688" w:author="Derenik Petrosyan" w:date="2024-04-23T19:19:00Z">
              <w:rPr>
                <w:lang w:val="en-US"/>
              </w:rPr>
            </w:rPrChange>
          </w:rPr>
          <w:t xml:space="preserve">,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89" w:author="Derenik Petrosyan" w:date="2024-04-23T19:15:00Z">
              <w:rPr>
                <w:lang w:val="en-US"/>
              </w:rPr>
            </w:rPrChange>
          </w:rPr>
          <w:t>միտումներ</w:t>
        </w:r>
        <w:proofErr w:type="spellEnd"/>
        <w:r w:rsidRPr="00815432">
          <w:rPr>
            <w:rFonts w:ascii="Sylfaen" w:hAnsi="Sylfaen"/>
            <w:sz w:val="24"/>
            <w:szCs w:val="24"/>
            <w:rPrChange w:id="1690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691" w:author="Derenik Petrosyan" w:date="2024-04-23T19:15:00Z">
              <w:rPr>
                <w:lang w:val="en-US"/>
              </w:rPr>
            </w:rPrChange>
          </w:rPr>
          <w:t>և</w:t>
        </w:r>
        <w:r w:rsidRPr="00815432">
          <w:rPr>
            <w:rFonts w:ascii="Sylfaen" w:hAnsi="Sylfaen"/>
            <w:sz w:val="24"/>
            <w:szCs w:val="24"/>
            <w:rPrChange w:id="1692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93" w:author="Derenik Petrosyan" w:date="2024-04-23T19:15:00Z">
              <w:rPr>
                <w:lang w:val="en-US"/>
              </w:rPr>
            </w:rPrChange>
          </w:rPr>
          <w:t>հարաբերակցություններ</w:t>
        </w:r>
        <w:proofErr w:type="spellEnd"/>
        <w:r w:rsidRPr="00815432">
          <w:rPr>
            <w:rFonts w:ascii="Sylfaen" w:hAnsi="Sylfaen"/>
            <w:sz w:val="24"/>
            <w:szCs w:val="24"/>
            <w:rPrChange w:id="1694" w:author="Derenik Petrosyan" w:date="2024-04-23T19:19:00Z">
              <w:rPr>
                <w:lang w:val="en-US"/>
              </w:rPr>
            </w:rPrChange>
          </w:rPr>
          <w:t xml:space="preserve">: 5G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95" w:author="Derenik Petrosyan" w:date="2024-04-23T19:15:00Z">
              <w:rPr>
                <w:lang w:val="en-US"/>
              </w:rPr>
            </w:rPrChange>
          </w:rPr>
          <w:t>ցանցերով</w:t>
        </w:r>
        <w:proofErr w:type="spellEnd"/>
        <w:r w:rsidRPr="00815432">
          <w:rPr>
            <w:rFonts w:ascii="Sylfaen" w:hAnsi="Sylfaen"/>
            <w:sz w:val="24"/>
            <w:szCs w:val="24"/>
            <w:rPrChange w:id="1696" w:author="Derenik Petrosyan" w:date="2024-04-23T19:19:00Z">
              <w:rPr>
                <w:lang w:val="en-US"/>
              </w:rPr>
            </w:rPrChange>
          </w:rPr>
          <w:t xml:space="preserve">,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97" w:author="Derenik Petrosyan" w:date="2024-04-23T19:15:00Z">
              <w:rPr>
                <w:lang w:val="en-US"/>
              </w:rPr>
            </w:rPrChange>
          </w:rPr>
          <w:t>որոնք</w:t>
        </w:r>
        <w:proofErr w:type="spellEnd"/>
        <w:r w:rsidRPr="00815432">
          <w:rPr>
            <w:rFonts w:ascii="Sylfaen" w:hAnsi="Sylfaen"/>
            <w:sz w:val="24"/>
            <w:szCs w:val="24"/>
            <w:rPrChange w:id="1698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99" w:author="Derenik Petrosyan" w:date="2024-04-23T19:15:00Z">
              <w:rPr>
                <w:lang w:val="en-US"/>
              </w:rPr>
            </w:rPrChange>
          </w:rPr>
          <w:t>կարող</w:t>
        </w:r>
        <w:proofErr w:type="spellEnd"/>
        <w:r w:rsidRPr="00815432">
          <w:rPr>
            <w:rFonts w:ascii="Sylfaen" w:hAnsi="Sylfaen"/>
            <w:sz w:val="24"/>
            <w:szCs w:val="24"/>
            <w:rPrChange w:id="1700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01" w:author="Derenik Petrosyan" w:date="2024-04-23T19:15:00Z">
              <w:rPr>
                <w:lang w:val="en-US"/>
              </w:rPr>
            </w:rPrChange>
          </w:rPr>
          <w:t>են</w:t>
        </w:r>
        <w:proofErr w:type="spellEnd"/>
        <w:r w:rsidRPr="00815432">
          <w:rPr>
            <w:rFonts w:ascii="Sylfaen" w:hAnsi="Sylfaen"/>
            <w:sz w:val="24"/>
            <w:szCs w:val="24"/>
            <w:rPrChange w:id="1702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03" w:author="Derenik Petrosyan" w:date="2024-04-23T19:15:00Z">
              <w:rPr>
                <w:lang w:val="en-US"/>
              </w:rPr>
            </w:rPrChange>
          </w:rPr>
          <w:t>աջակցել</w:t>
        </w:r>
        <w:proofErr w:type="spellEnd"/>
        <w:r w:rsidRPr="00815432">
          <w:rPr>
            <w:rFonts w:ascii="Sylfaen" w:hAnsi="Sylfaen"/>
            <w:sz w:val="24"/>
            <w:szCs w:val="24"/>
            <w:rPrChange w:id="1704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05" w:author="Derenik Petrosyan" w:date="2024-04-23T19:15:00Z">
              <w:rPr>
                <w:lang w:val="en-US"/>
              </w:rPr>
            </w:rPrChange>
          </w:rPr>
          <w:t>մինչև</w:t>
        </w:r>
        <w:proofErr w:type="spellEnd"/>
        <w:r w:rsidRPr="00815432">
          <w:rPr>
            <w:rFonts w:ascii="Sylfaen" w:hAnsi="Sylfaen"/>
            <w:sz w:val="24"/>
            <w:szCs w:val="24"/>
            <w:rPrChange w:id="1706" w:author="Derenik Petrosyan" w:date="2024-04-23T19:19:00Z">
              <w:rPr>
                <w:lang w:val="en-US"/>
              </w:rPr>
            </w:rPrChange>
          </w:rPr>
          <w:t xml:space="preserve"> 1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07" w:author="Derenik Petrosyan" w:date="2024-04-23T19:15:00Z">
              <w:rPr>
                <w:lang w:val="en-US"/>
              </w:rPr>
            </w:rPrChange>
          </w:rPr>
          <w:t>միլիոն</w:t>
        </w:r>
        <w:proofErr w:type="spellEnd"/>
        <w:r w:rsidRPr="00815432">
          <w:rPr>
            <w:rFonts w:ascii="Sylfaen" w:hAnsi="Sylfaen"/>
            <w:sz w:val="24"/>
            <w:szCs w:val="24"/>
            <w:rPrChange w:id="1708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09" w:author="Derenik Petrosyan" w:date="2024-04-23T19:15:00Z">
              <w:rPr>
                <w:lang w:val="en-US"/>
              </w:rPr>
            </w:rPrChange>
          </w:rPr>
          <w:t>միացված</w:t>
        </w:r>
        <w:proofErr w:type="spellEnd"/>
        <w:r w:rsidRPr="00815432">
          <w:rPr>
            <w:rFonts w:ascii="Sylfaen" w:hAnsi="Sylfaen"/>
            <w:sz w:val="24"/>
            <w:szCs w:val="24"/>
            <w:rPrChange w:id="1710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11" w:author="Derenik Petrosyan" w:date="2024-04-23T19:15:00Z">
              <w:rPr>
                <w:lang w:val="en-US"/>
              </w:rPr>
            </w:rPrChange>
          </w:rPr>
          <w:t>սարքեր</w:t>
        </w:r>
        <w:proofErr w:type="spellEnd"/>
        <w:r w:rsidRPr="00815432">
          <w:rPr>
            <w:rFonts w:ascii="Sylfaen" w:hAnsi="Sylfaen"/>
            <w:sz w:val="24"/>
            <w:szCs w:val="24"/>
            <w:rPrChange w:id="1712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13" w:author="Derenik Petrosyan" w:date="2024-04-23T19:15:00Z">
              <w:rPr>
                <w:lang w:val="en-US"/>
              </w:rPr>
            </w:rPrChange>
          </w:rPr>
          <w:t>մեկ</w:t>
        </w:r>
        <w:proofErr w:type="spellEnd"/>
        <w:r w:rsidRPr="00815432">
          <w:rPr>
            <w:rFonts w:ascii="Sylfaen" w:hAnsi="Sylfaen"/>
            <w:sz w:val="24"/>
            <w:szCs w:val="24"/>
            <w:rPrChange w:id="1714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15" w:author="Derenik Petrosyan" w:date="2024-04-23T19:15:00Z">
              <w:rPr>
                <w:lang w:val="en-US"/>
              </w:rPr>
            </w:rPrChange>
          </w:rPr>
          <w:t>քառակուսի</w:t>
        </w:r>
        <w:proofErr w:type="spellEnd"/>
        <w:r w:rsidRPr="00815432">
          <w:rPr>
            <w:rFonts w:ascii="Sylfaen" w:hAnsi="Sylfaen"/>
            <w:sz w:val="24"/>
            <w:szCs w:val="24"/>
            <w:rPrChange w:id="1716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17" w:author="Derenik Petrosyan" w:date="2024-04-23T19:15:00Z">
              <w:rPr>
                <w:lang w:val="en-US"/>
              </w:rPr>
            </w:rPrChange>
          </w:rPr>
          <w:t>կիլոմետրում</w:t>
        </w:r>
        <w:proofErr w:type="spellEnd"/>
        <w:r w:rsidRPr="00815432">
          <w:rPr>
            <w:rFonts w:ascii="Sylfaen" w:hAnsi="Sylfaen"/>
            <w:sz w:val="24"/>
            <w:szCs w:val="24"/>
            <w:rPrChange w:id="1718" w:author="Derenik Petrosyan" w:date="2024-04-23T19:19:00Z">
              <w:rPr>
                <w:lang w:val="en-US"/>
              </w:rPr>
            </w:rPrChange>
          </w:rPr>
          <w:t xml:space="preserve">, 4G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19" w:author="Derenik Petrosyan" w:date="2024-04-23T19:15:00Z">
              <w:rPr>
                <w:lang w:val="en-US"/>
              </w:rPr>
            </w:rPrChange>
          </w:rPr>
          <w:t>ցանցերում</w:t>
        </w:r>
        <w:proofErr w:type="spellEnd"/>
        <w:r w:rsidRPr="00815432">
          <w:rPr>
            <w:rFonts w:ascii="Sylfaen" w:hAnsi="Sylfaen"/>
            <w:sz w:val="24"/>
            <w:szCs w:val="24"/>
            <w:rPrChange w:id="1720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21" w:author="Derenik Petrosyan" w:date="2024-04-23T19:15:00Z">
              <w:rPr>
                <w:lang w:val="en-US"/>
              </w:rPr>
            </w:rPrChange>
          </w:rPr>
          <w:t>մեկ</w:t>
        </w:r>
        <w:proofErr w:type="spellEnd"/>
        <w:r w:rsidRPr="00815432">
          <w:rPr>
            <w:rFonts w:ascii="Sylfaen" w:hAnsi="Sylfaen"/>
            <w:sz w:val="24"/>
            <w:szCs w:val="24"/>
            <w:rPrChange w:id="1722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23" w:author="Derenik Petrosyan" w:date="2024-04-23T19:15:00Z">
              <w:rPr>
                <w:lang w:val="en-US"/>
              </w:rPr>
            </w:rPrChange>
          </w:rPr>
          <w:t>քառակուսի</w:t>
        </w:r>
        <w:proofErr w:type="spellEnd"/>
        <w:r w:rsidRPr="00815432">
          <w:rPr>
            <w:rFonts w:ascii="Sylfaen" w:hAnsi="Sylfaen"/>
            <w:sz w:val="24"/>
            <w:szCs w:val="24"/>
            <w:rPrChange w:id="1724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25" w:author="Derenik Petrosyan" w:date="2024-04-23T19:15:00Z">
              <w:rPr>
                <w:lang w:val="en-US"/>
              </w:rPr>
            </w:rPrChange>
          </w:rPr>
          <w:t>կիլոմետրի</w:t>
        </w:r>
        <w:proofErr w:type="spellEnd"/>
        <w:r w:rsidRPr="00815432">
          <w:rPr>
            <w:rFonts w:ascii="Sylfaen" w:hAnsi="Sylfaen"/>
            <w:sz w:val="24"/>
            <w:szCs w:val="24"/>
            <w:rPrChange w:id="1726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27" w:author="Derenik Petrosyan" w:date="2024-04-23T19:15:00Z">
              <w:rPr>
                <w:lang w:val="en-US"/>
              </w:rPr>
            </w:rPrChange>
          </w:rPr>
          <w:t>դիմաց</w:t>
        </w:r>
        <w:proofErr w:type="spellEnd"/>
        <w:r w:rsidRPr="00815432">
          <w:rPr>
            <w:rFonts w:ascii="Sylfaen" w:hAnsi="Sylfaen"/>
            <w:sz w:val="24"/>
            <w:szCs w:val="24"/>
            <w:rPrChange w:id="1728" w:author="Derenik Petrosyan" w:date="2024-04-23T19:19:00Z">
              <w:rPr>
                <w:lang w:val="en-US"/>
              </w:rPr>
            </w:rPrChange>
          </w:rPr>
          <w:t xml:space="preserve"> 100,000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29" w:author="Derenik Petrosyan" w:date="2024-04-23T19:15:00Z">
              <w:rPr>
                <w:lang w:val="en-US"/>
              </w:rPr>
            </w:rPrChange>
          </w:rPr>
          <w:t>սարքի</w:t>
        </w:r>
        <w:proofErr w:type="spellEnd"/>
        <w:r w:rsidRPr="00815432">
          <w:rPr>
            <w:rFonts w:ascii="Sylfaen" w:hAnsi="Sylfaen"/>
            <w:sz w:val="24"/>
            <w:szCs w:val="24"/>
            <w:rPrChange w:id="1730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31" w:author="Derenik Petrosyan" w:date="2024-04-23T19:15:00Z">
              <w:rPr>
                <w:lang w:val="en-US"/>
              </w:rPr>
            </w:rPrChange>
          </w:rPr>
          <w:t>դիմաց</w:t>
        </w:r>
        <w:proofErr w:type="spellEnd"/>
        <w:r w:rsidRPr="00815432">
          <w:rPr>
            <w:rFonts w:ascii="Sylfaen" w:hAnsi="Sylfaen"/>
            <w:sz w:val="24"/>
            <w:szCs w:val="24"/>
            <w:rPrChange w:id="1732" w:author="Derenik Petrosyan" w:date="2024-04-23T19:19:00Z">
              <w:rPr>
                <w:lang w:val="en-US"/>
              </w:rPr>
            </w:rPrChange>
          </w:rPr>
          <w:t xml:space="preserve">,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33" w:author="Derenik Petrosyan" w:date="2024-04-23T19:15:00Z">
              <w:rPr>
                <w:lang w:val="en-US"/>
              </w:rPr>
            </w:rPrChange>
          </w:rPr>
          <w:t>կազմակերպությունները</w:t>
        </w:r>
        <w:proofErr w:type="spellEnd"/>
        <w:r w:rsidRPr="00815432">
          <w:rPr>
            <w:rFonts w:ascii="Sylfaen" w:hAnsi="Sylfaen"/>
            <w:sz w:val="24"/>
            <w:szCs w:val="24"/>
            <w:rPrChange w:id="1734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35" w:author="Derenik Petrosyan" w:date="2024-04-23T19:15:00Z">
              <w:rPr>
                <w:lang w:val="en-US"/>
              </w:rPr>
            </w:rPrChange>
          </w:rPr>
          <w:t>կարող</w:t>
        </w:r>
        <w:proofErr w:type="spellEnd"/>
        <w:r w:rsidRPr="00815432">
          <w:rPr>
            <w:rFonts w:ascii="Sylfaen" w:hAnsi="Sylfaen"/>
            <w:sz w:val="24"/>
            <w:szCs w:val="24"/>
            <w:rPrChange w:id="1736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37" w:author="Derenik Petrosyan" w:date="2024-04-23T19:15:00Z">
              <w:rPr>
                <w:lang w:val="en-US"/>
              </w:rPr>
            </w:rPrChange>
          </w:rPr>
          <w:t>են</w:t>
        </w:r>
        <w:proofErr w:type="spellEnd"/>
        <w:r w:rsidRPr="00815432">
          <w:rPr>
            <w:rFonts w:ascii="Sylfaen" w:hAnsi="Sylfaen"/>
            <w:sz w:val="24"/>
            <w:szCs w:val="24"/>
            <w:rPrChange w:id="1738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39" w:author="Derenik Petrosyan" w:date="2024-04-23T19:15:00Z">
              <w:rPr>
                <w:lang w:val="en-US"/>
              </w:rPr>
            </w:rPrChange>
          </w:rPr>
          <w:t>իրենց</w:t>
        </w:r>
        <w:proofErr w:type="spellEnd"/>
        <w:r w:rsidRPr="00815432">
          <w:rPr>
            <w:rFonts w:ascii="Sylfaen" w:hAnsi="Sylfaen"/>
            <w:sz w:val="24"/>
            <w:szCs w:val="24"/>
            <w:rPrChange w:id="1740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41" w:author="Derenik Petrosyan" w:date="2024-04-23T19:15:00Z">
              <w:rPr>
                <w:lang w:val="en-US"/>
              </w:rPr>
            </w:rPrChange>
          </w:rPr>
          <w:t>տվյալներից</w:t>
        </w:r>
        <w:proofErr w:type="spellEnd"/>
        <w:r w:rsidRPr="00815432">
          <w:rPr>
            <w:rFonts w:ascii="Sylfaen" w:hAnsi="Sylfaen"/>
            <w:sz w:val="24"/>
            <w:szCs w:val="24"/>
            <w:rPrChange w:id="1742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43" w:author="Derenik Petrosyan" w:date="2024-04-23T19:15:00Z">
              <w:rPr>
                <w:lang w:val="en-US"/>
              </w:rPr>
            </w:rPrChange>
          </w:rPr>
          <w:t>ստանալ</w:t>
        </w:r>
        <w:proofErr w:type="spellEnd"/>
        <w:r w:rsidRPr="00815432">
          <w:rPr>
            <w:rFonts w:ascii="Sylfaen" w:hAnsi="Sylfaen"/>
            <w:sz w:val="24"/>
            <w:szCs w:val="24"/>
            <w:rPrChange w:id="1744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45" w:author="Derenik Petrosyan" w:date="2024-04-23T19:15:00Z">
              <w:rPr>
                <w:lang w:val="en-US"/>
              </w:rPr>
            </w:rPrChange>
          </w:rPr>
          <w:t>գործնական</w:t>
        </w:r>
        <w:proofErr w:type="spellEnd"/>
        <w:r w:rsidRPr="00815432">
          <w:rPr>
            <w:rFonts w:ascii="Sylfaen" w:hAnsi="Sylfaen"/>
            <w:sz w:val="24"/>
            <w:szCs w:val="24"/>
            <w:rPrChange w:id="1746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47" w:author="Derenik Petrosyan" w:date="2024-04-23T19:15:00Z">
              <w:rPr>
                <w:lang w:val="en-US"/>
              </w:rPr>
            </w:rPrChange>
          </w:rPr>
          <w:t>պատկերացումներ</w:t>
        </w:r>
        <w:proofErr w:type="spellEnd"/>
        <w:r w:rsidRPr="00796B8E">
          <w:rPr>
            <w:rFonts w:ascii="Sylfaen" w:hAnsi="Sylfaen"/>
            <w:sz w:val="24"/>
            <w:szCs w:val="24"/>
            <w:lang w:val="en-US"/>
            <w:rPrChange w:id="1748" w:author="Derenik Petrosyan" w:date="2024-04-23T19:15:00Z">
              <w:rPr>
                <w:lang w:val="en-US"/>
              </w:rPr>
            </w:rPrChange>
          </w:rPr>
          <w:t>՝</w:t>
        </w:r>
        <w:r w:rsidRPr="00815432">
          <w:rPr>
            <w:rFonts w:ascii="Sylfaen" w:hAnsi="Sylfaen"/>
            <w:sz w:val="24"/>
            <w:szCs w:val="24"/>
            <w:rPrChange w:id="1749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50" w:author="Derenik Petrosyan" w:date="2024-04-23T19:15:00Z">
              <w:rPr>
                <w:lang w:val="en-US"/>
              </w:rPr>
            </w:rPrChange>
          </w:rPr>
          <w:t>տեղեկացնելով</w:t>
        </w:r>
        <w:proofErr w:type="spellEnd"/>
        <w:r w:rsidRPr="00815432">
          <w:rPr>
            <w:rFonts w:ascii="Sylfaen" w:hAnsi="Sylfaen"/>
            <w:sz w:val="24"/>
            <w:szCs w:val="24"/>
            <w:rPrChange w:id="1751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52" w:author="Derenik Petrosyan" w:date="2024-04-23T19:15:00Z">
              <w:rPr>
                <w:lang w:val="en-US"/>
              </w:rPr>
            </w:rPrChange>
          </w:rPr>
          <w:t>ռազմավարական</w:t>
        </w:r>
        <w:proofErr w:type="spellEnd"/>
        <w:r w:rsidRPr="00815432">
          <w:rPr>
            <w:rFonts w:ascii="Sylfaen" w:hAnsi="Sylfaen"/>
            <w:sz w:val="24"/>
            <w:szCs w:val="24"/>
            <w:rPrChange w:id="1753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54" w:author="Derenik Petrosyan" w:date="2024-04-23T19:15:00Z">
              <w:rPr>
                <w:lang w:val="en-US"/>
              </w:rPr>
            </w:rPrChange>
          </w:rPr>
          <w:t>որոշումների</w:t>
        </w:r>
        <w:proofErr w:type="spellEnd"/>
        <w:r w:rsidRPr="00815432">
          <w:rPr>
            <w:rFonts w:ascii="Sylfaen" w:hAnsi="Sylfaen"/>
            <w:sz w:val="24"/>
            <w:szCs w:val="24"/>
            <w:rPrChange w:id="1755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56" w:author="Derenik Petrosyan" w:date="2024-04-23T19:15:00Z">
              <w:rPr>
                <w:lang w:val="en-US"/>
              </w:rPr>
            </w:rPrChange>
          </w:rPr>
          <w:t>կայացմանը</w:t>
        </w:r>
        <w:proofErr w:type="spellEnd"/>
        <w:r w:rsidRPr="00815432">
          <w:rPr>
            <w:rFonts w:ascii="Sylfaen" w:hAnsi="Sylfaen"/>
            <w:sz w:val="24"/>
            <w:szCs w:val="24"/>
            <w:rPrChange w:id="1757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758" w:author="Derenik Petrosyan" w:date="2024-04-23T19:15:00Z">
              <w:rPr>
                <w:lang w:val="en-US"/>
              </w:rPr>
            </w:rPrChange>
          </w:rPr>
          <w:t>և</w:t>
        </w:r>
        <w:r w:rsidRPr="00815432">
          <w:rPr>
            <w:rFonts w:ascii="Sylfaen" w:hAnsi="Sylfaen"/>
            <w:sz w:val="24"/>
            <w:szCs w:val="24"/>
            <w:rPrChange w:id="1759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60" w:author="Derenik Petrosyan" w:date="2024-04-23T19:15:00Z">
              <w:rPr>
                <w:lang w:val="en-US"/>
              </w:rPr>
            </w:rPrChange>
          </w:rPr>
          <w:t>խթանելու</w:t>
        </w:r>
        <w:proofErr w:type="spellEnd"/>
        <w:r w:rsidRPr="00815432">
          <w:rPr>
            <w:rFonts w:ascii="Sylfaen" w:hAnsi="Sylfaen"/>
            <w:sz w:val="24"/>
            <w:szCs w:val="24"/>
            <w:rPrChange w:id="1761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62" w:author="Derenik Petrosyan" w:date="2024-04-23T19:15:00Z">
              <w:rPr>
                <w:lang w:val="en-US"/>
              </w:rPr>
            </w:rPrChange>
          </w:rPr>
          <w:t>նորարարությունը</w:t>
        </w:r>
        <w:proofErr w:type="spellEnd"/>
        <w:r w:rsidRPr="00815432">
          <w:rPr>
            <w:rFonts w:ascii="Sylfaen" w:hAnsi="Sylfaen"/>
            <w:sz w:val="24"/>
            <w:szCs w:val="24"/>
            <w:rPrChange w:id="1763" w:author="Derenik Petrosyan" w:date="2024-04-23T19:19:00Z">
              <w:rPr>
                <w:lang w:val="en-US"/>
              </w:rPr>
            </w:rPrChange>
          </w:rPr>
          <w:t>:</w:t>
        </w:r>
      </w:ins>
    </w:p>
    <w:p w14:paraId="5A1ACF3A" w14:textId="77777777" w:rsidR="00796B8E" w:rsidRPr="00815432" w:rsidRDefault="00796B8E">
      <w:pPr>
        <w:spacing w:line="360" w:lineRule="auto"/>
        <w:jc w:val="both"/>
        <w:rPr>
          <w:ins w:id="1764" w:author="Derenik Petrosyan" w:date="2024-04-23T19:15:00Z"/>
          <w:rFonts w:ascii="Sylfaen" w:hAnsi="Sylfaen"/>
          <w:sz w:val="24"/>
          <w:szCs w:val="24"/>
          <w:rPrChange w:id="1765" w:author="Derenik Petrosyan" w:date="2024-04-23T19:19:00Z">
            <w:rPr>
              <w:ins w:id="1766" w:author="Derenik Petrosyan" w:date="2024-04-23T19:15:00Z"/>
              <w:lang w:val="en-US"/>
            </w:rPr>
          </w:rPrChange>
        </w:rPr>
        <w:pPrChange w:id="1767" w:author="Derenik Petrosyan" w:date="2024-04-23T19:15:00Z">
          <w:pPr/>
        </w:pPrChange>
      </w:pPr>
    </w:p>
    <w:p w14:paraId="2189012D" w14:textId="518CBBBC" w:rsidR="00796B8E" w:rsidRPr="00815432" w:rsidRDefault="00796B8E">
      <w:pPr>
        <w:spacing w:line="360" w:lineRule="auto"/>
        <w:jc w:val="both"/>
        <w:rPr>
          <w:rFonts w:ascii="Sylfaen" w:hAnsi="Sylfaen"/>
          <w:sz w:val="24"/>
          <w:szCs w:val="24"/>
          <w:rPrChange w:id="1768" w:author="Derenik Petrosyan" w:date="2024-04-23T19:19:00Z">
            <w:rPr>
              <w:rFonts w:ascii="Sylfaen" w:eastAsia="Arial" w:hAnsi="Sylfaen" w:cs="Arial"/>
              <w:sz w:val="24"/>
              <w:szCs w:val="24"/>
            </w:rPr>
          </w:rPrChange>
        </w:rPr>
      </w:pPr>
      <w:ins w:id="1769" w:author="Derenik Petrosyan" w:date="2024-04-23T19:15:00Z">
        <w:r w:rsidRPr="00815432">
          <w:rPr>
            <w:rFonts w:ascii="Sylfaen" w:hAnsi="Sylfaen"/>
            <w:sz w:val="24"/>
            <w:szCs w:val="24"/>
            <w:rPrChange w:id="1770" w:author="Derenik Petrosyan" w:date="2024-04-23T19:19:00Z">
              <w:rPr>
                <w:lang w:val="en-US"/>
              </w:rPr>
            </w:rPrChange>
          </w:rPr>
          <w:t>- **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71" w:author="Derenik Petrosyan" w:date="2024-04-23T19:15:00Z">
              <w:rPr>
                <w:lang w:val="en-US"/>
              </w:rPr>
            </w:rPrChange>
          </w:rPr>
          <w:t>Ավելի</w:t>
        </w:r>
        <w:proofErr w:type="spellEnd"/>
        <w:r w:rsidRPr="00815432">
          <w:rPr>
            <w:rFonts w:ascii="Sylfaen" w:hAnsi="Sylfaen"/>
            <w:sz w:val="24"/>
            <w:szCs w:val="24"/>
            <w:rPrChange w:id="1772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73" w:author="Derenik Petrosyan" w:date="2024-04-23T19:15:00Z">
              <w:rPr>
                <w:lang w:val="en-US"/>
              </w:rPr>
            </w:rPrChange>
          </w:rPr>
          <w:t>մեծ</w:t>
        </w:r>
        <w:proofErr w:type="spellEnd"/>
        <w:r w:rsidRPr="00815432">
          <w:rPr>
            <w:rFonts w:ascii="Sylfaen" w:hAnsi="Sylfaen"/>
            <w:sz w:val="24"/>
            <w:szCs w:val="24"/>
            <w:rPrChange w:id="1774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75" w:author="Derenik Petrosyan" w:date="2024-04-23T19:15:00Z">
              <w:rPr>
                <w:lang w:val="en-US"/>
              </w:rPr>
            </w:rPrChange>
          </w:rPr>
          <w:t>ճկունություն</w:t>
        </w:r>
        <w:proofErr w:type="spellEnd"/>
        <w:r w:rsidRPr="00815432">
          <w:rPr>
            <w:rFonts w:ascii="Sylfaen" w:hAnsi="Sylfaen"/>
            <w:sz w:val="24"/>
            <w:szCs w:val="24"/>
            <w:rPrChange w:id="1776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777" w:author="Derenik Petrosyan" w:date="2024-04-23T19:15:00Z">
              <w:rPr>
                <w:lang w:val="en-US"/>
              </w:rPr>
            </w:rPrChange>
          </w:rPr>
          <w:t>և</w:t>
        </w:r>
        <w:r w:rsidRPr="00815432">
          <w:rPr>
            <w:rFonts w:ascii="Sylfaen" w:hAnsi="Sylfaen"/>
            <w:sz w:val="24"/>
            <w:szCs w:val="24"/>
            <w:rPrChange w:id="1778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79" w:author="Derenik Petrosyan" w:date="2024-04-23T19:15:00Z">
              <w:rPr>
                <w:lang w:val="en-US"/>
              </w:rPr>
            </w:rPrChange>
          </w:rPr>
          <w:t>մասշտաբայնություն</w:t>
        </w:r>
        <w:proofErr w:type="spellEnd"/>
        <w:r w:rsidRPr="00815432">
          <w:rPr>
            <w:rFonts w:ascii="Sylfaen" w:hAnsi="Sylfaen"/>
            <w:sz w:val="24"/>
            <w:szCs w:val="24"/>
            <w:rPrChange w:id="1780" w:author="Derenik Petrosyan" w:date="2024-04-23T19:19:00Z">
              <w:rPr>
                <w:lang w:val="en-US"/>
              </w:rPr>
            </w:rPrChange>
          </w:rPr>
          <w:t xml:space="preserve">**. 5G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81" w:author="Derenik Petrosyan" w:date="2024-04-23T19:15:00Z">
              <w:rPr>
                <w:lang w:val="en-US"/>
              </w:rPr>
            </w:rPrChange>
          </w:rPr>
          <w:t>ցանցերը</w:t>
        </w:r>
        <w:proofErr w:type="spellEnd"/>
        <w:r w:rsidRPr="00815432">
          <w:rPr>
            <w:rFonts w:ascii="Sylfaen" w:hAnsi="Sylfaen"/>
            <w:sz w:val="24"/>
            <w:szCs w:val="24"/>
            <w:rPrChange w:id="1782" w:author="Derenik Petrosyan" w:date="2024-04-23T19:19:00Z">
              <w:rPr>
                <w:lang w:val="en-US"/>
              </w:rPr>
            </w:rPrChange>
          </w:rPr>
          <w:t xml:space="preserve">,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83" w:author="Derenik Petrosyan" w:date="2024-04-23T19:15:00Z">
              <w:rPr>
                <w:lang w:val="en-US"/>
              </w:rPr>
            </w:rPrChange>
          </w:rPr>
          <w:t>որոնք</w:t>
        </w:r>
        <w:proofErr w:type="spellEnd"/>
        <w:r w:rsidRPr="00815432">
          <w:rPr>
            <w:rFonts w:ascii="Sylfaen" w:hAnsi="Sylfaen"/>
            <w:sz w:val="24"/>
            <w:szCs w:val="24"/>
            <w:rPrChange w:id="1784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85" w:author="Derenik Petrosyan" w:date="2024-04-23T19:15:00Z">
              <w:rPr>
                <w:lang w:val="en-US"/>
              </w:rPr>
            </w:rPrChange>
          </w:rPr>
          <w:t>առաջարկում</w:t>
        </w:r>
        <w:proofErr w:type="spellEnd"/>
        <w:r w:rsidRPr="00815432">
          <w:rPr>
            <w:rFonts w:ascii="Sylfaen" w:hAnsi="Sylfaen"/>
            <w:sz w:val="24"/>
            <w:szCs w:val="24"/>
            <w:rPrChange w:id="1786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87" w:author="Derenik Petrosyan" w:date="2024-04-23T19:15:00Z">
              <w:rPr>
                <w:lang w:val="en-US"/>
              </w:rPr>
            </w:rPrChange>
          </w:rPr>
          <w:t>են</w:t>
        </w:r>
        <w:proofErr w:type="spellEnd"/>
        <w:r w:rsidRPr="00815432">
          <w:rPr>
            <w:rFonts w:ascii="Sylfaen" w:hAnsi="Sylfaen"/>
            <w:sz w:val="24"/>
            <w:szCs w:val="24"/>
            <w:rPrChange w:id="1788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89" w:author="Derenik Petrosyan" w:date="2024-04-23T19:15:00Z">
              <w:rPr>
                <w:lang w:val="en-US"/>
              </w:rPr>
            </w:rPrChange>
          </w:rPr>
          <w:t>մինչև</w:t>
        </w:r>
        <w:proofErr w:type="spellEnd"/>
        <w:r w:rsidRPr="00815432">
          <w:rPr>
            <w:rFonts w:ascii="Sylfaen" w:hAnsi="Sylfaen"/>
            <w:sz w:val="24"/>
            <w:szCs w:val="24"/>
            <w:rPrChange w:id="1790" w:author="Derenik Petrosyan" w:date="2024-04-23T19:19:00Z">
              <w:rPr>
                <w:lang w:val="en-US"/>
              </w:rPr>
            </w:rPrChange>
          </w:rPr>
          <w:t xml:space="preserve"> 100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91" w:author="Derenik Petrosyan" w:date="2024-04-23T19:15:00Z">
              <w:rPr>
                <w:lang w:val="en-US"/>
              </w:rPr>
            </w:rPrChange>
          </w:rPr>
          <w:t>անգամ</w:t>
        </w:r>
        <w:proofErr w:type="spellEnd"/>
        <w:r w:rsidRPr="00815432">
          <w:rPr>
            <w:rFonts w:ascii="Sylfaen" w:hAnsi="Sylfaen"/>
            <w:sz w:val="24"/>
            <w:szCs w:val="24"/>
            <w:rPrChange w:id="1792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93" w:author="Derenik Petrosyan" w:date="2024-04-23T19:15:00Z">
              <w:rPr>
                <w:lang w:val="en-US"/>
              </w:rPr>
            </w:rPrChange>
          </w:rPr>
          <w:t>ավելի</w:t>
        </w:r>
        <w:proofErr w:type="spellEnd"/>
        <w:r w:rsidRPr="00815432">
          <w:rPr>
            <w:rFonts w:ascii="Sylfaen" w:hAnsi="Sylfaen"/>
            <w:sz w:val="24"/>
            <w:szCs w:val="24"/>
            <w:rPrChange w:id="1794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95" w:author="Derenik Petrosyan" w:date="2024-04-23T19:15:00Z">
              <w:rPr>
                <w:lang w:val="en-US"/>
              </w:rPr>
            </w:rPrChange>
          </w:rPr>
          <w:t>միացված</w:t>
        </w:r>
        <w:proofErr w:type="spellEnd"/>
        <w:r w:rsidRPr="00815432">
          <w:rPr>
            <w:rFonts w:ascii="Sylfaen" w:hAnsi="Sylfaen"/>
            <w:sz w:val="24"/>
            <w:szCs w:val="24"/>
            <w:rPrChange w:id="1796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97" w:author="Derenik Petrosyan" w:date="2024-04-23T19:15:00Z">
              <w:rPr>
                <w:lang w:val="en-US"/>
              </w:rPr>
            </w:rPrChange>
          </w:rPr>
          <w:t>սարքեր</w:t>
        </w:r>
        <w:proofErr w:type="spellEnd"/>
        <w:r w:rsidRPr="00815432">
          <w:rPr>
            <w:rFonts w:ascii="Sylfaen" w:hAnsi="Sylfaen"/>
            <w:sz w:val="24"/>
            <w:szCs w:val="24"/>
            <w:rPrChange w:id="1798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99" w:author="Derenik Petrosyan" w:date="2024-04-23T19:15:00Z">
              <w:rPr>
                <w:lang w:val="en-US"/>
              </w:rPr>
            </w:rPrChange>
          </w:rPr>
          <w:t>յուրաքանչյուր</w:t>
        </w:r>
        <w:proofErr w:type="spellEnd"/>
        <w:r w:rsidRPr="00815432">
          <w:rPr>
            <w:rFonts w:ascii="Sylfaen" w:hAnsi="Sylfaen"/>
            <w:sz w:val="24"/>
            <w:szCs w:val="24"/>
            <w:rPrChange w:id="1800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01" w:author="Derenik Petrosyan" w:date="2024-04-23T19:15:00Z">
              <w:rPr>
                <w:lang w:val="en-US"/>
              </w:rPr>
            </w:rPrChange>
          </w:rPr>
          <w:t>միավորի</w:t>
        </w:r>
        <w:proofErr w:type="spellEnd"/>
        <w:r w:rsidRPr="00815432">
          <w:rPr>
            <w:rFonts w:ascii="Sylfaen" w:hAnsi="Sylfaen"/>
            <w:sz w:val="24"/>
            <w:szCs w:val="24"/>
            <w:rPrChange w:id="1802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03" w:author="Derenik Petrosyan" w:date="2024-04-23T19:15:00Z">
              <w:rPr>
                <w:lang w:val="en-US"/>
              </w:rPr>
            </w:rPrChange>
          </w:rPr>
          <w:t>տարածքում</w:t>
        </w:r>
        <w:proofErr w:type="spellEnd"/>
        <w:r w:rsidRPr="00815432">
          <w:rPr>
            <w:rFonts w:ascii="Sylfaen" w:hAnsi="Sylfaen"/>
            <w:sz w:val="24"/>
            <w:szCs w:val="24"/>
            <w:rPrChange w:id="1804" w:author="Derenik Petrosyan" w:date="2024-04-23T19:19:00Z">
              <w:rPr>
                <w:lang w:val="en-US"/>
              </w:rPr>
            </w:rPrChange>
          </w:rPr>
          <w:t xml:space="preserve">,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05" w:author="Derenik Petrosyan" w:date="2024-04-23T19:15:00Z">
              <w:rPr>
                <w:lang w:val="en-US"/>
              </w:rPr>
            </w:rPrChange>
          </w:rPr>
          <w:t>համեմատած</w:t>
        </w:r>
        <w:proofErr w:type="spellEnd"/>
        <w:r w:rsidRPr="00815432">
          <w:rPr>
            <w:rFonts w:ascii="Sylfaen" w:hAnsi="Sylfaen"/>
            <w:sz w:val="24"/>
            <w:szCs w:val="24"/>
            <w:rPrChange w:id="1806" w:author="Derenik Petrosyan" w:date="2024-04-23T19:19:00Z">
              <w:rPr>
                <w:lang w:val="en-US"/>
              </w:rPr>
            </w:rPrChange>
          </w:rPr>
          <w:t xml:space="preserve"> 4G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07" w:author="Derenik Petrosyan" w:date="2024-04-23T19:15:00Z">
              <w:rPr>
                <w:lang w:val="en-US"/>
              </w:rPr>
            </w:rPrChange>
          </w:rPr>
          <w:t>ցանցերի</w:t>
        </w:r>
        <w:proofErr w:type="spellEnd"/>
        <w:r w:rsidRPr="00815432">
          <w:rPr>
            <w:rFonts w:ascii="Sylfaen" w:hAnsi="Sylfaen"/>
            <w:sz w:val="24"/>
            <w:szCs w:val="24"/>
            <w:rPrChange w:id="1808" w:author="Derenik Petrosyan" w:date="2024-04-23T19:19:00Z">
              <w:rPr>
                <w:lang w:val="en-US"/>
              </w:rPr>
            </w:rPrChange>
          </w:rPr>
          <w:t>, eMBB-</w:t>
        </w:r>
        <w:r w:rsidRPr="00796B8E">
          <w:rPr>
            <w:rFonts w:ascii="Sylfaen" w:hAnsi="Sylfaen"/>
            <w:sz w:val="24"/>
            <w:szCs w:val="24"/>
            <w:lang w:val="en-US"/>
            <w:rPrChange w:id="1809" w:author="Derenik Petrosyan" w:date="2024-04-23T19:15:00Z">
              <w:rPr>
                <w:lang w:val="en-US"/>
              </w:rPr>
            </w:rPrChange>
          </w:rPr>
          <w:t>ն</w:t>
        </w:r>
        <w:r w:rsidRPr="00815432">
          <w:rPr>
            <w:rFonts w:ascii="Sylfaen" w:hAnsi="Sylfaen"/>
            <w:sz w:val="24"/>
            <w:szCs w:val="24"/>
            <w:rPrChange w:id="1810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11" w:author="Derenik Petrosyan" w:date="2024-04-23T19:15:00Z">
              <w:rPr>
                <w:lang w:val="en-US"/>
              </w:rPr>
            </w:rPrChange>
          </w:rPr>
          <w:t>արդյունաբերական</w:t>
        </w:r>
        <w:proofErr w:type="spellEnd"/>
        <w:r w:rsidRPr="00815432">
          <w:rPr>
            <w:rFonts w:ascii="Sylfaen" w:hAnsi="Sylfaen"/>
            <w:sz w:val="24"/>
            <w:szCs w:val="24"/>
            <w:rPrChange w:id="1812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13" w:author="Derenik Petrosyan" w:date="2024-04-23T19:15:00Z">
              <w:rPr>
                <w:lang w:val="en-US"/>
              </w:rPr>
            </w:rPrChange>
          </w:rPr>
          <w:t>կազմակերպություններին</w:t>
        </w:r>
        <w:proofErr w:type="spellEnd"/>
        <w:r w:rsidRPr="00815432">
          <w:rPr>
            <w:rFonts w:ascii="Sylfaen" w:hAnsi="Sylfaen"/>
            <w:sz w:val="24"/>
            <w:szCs w:val="24"/>
            <w:rPrChange w:id="1814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15" w:author="Derenik Petrosyan" w:date="2024-04-23T19:15:00Z">
              <w:rPr>
                <w:lang w:val="en-US"/>
              </w:rPr>
            </w:rPrChange>
          </w:rPr>
          <w:t>տրամադրում</w:t>
        </w:r>
        <w:proofErr w:type="spellEnd"/>
        <w:r w:rsidRPr="00815432">
          <w:rPr>
            <w:rFonts w:ascii="Sylfaen" w:hAnsi="Sylfaen"/>
            <w:sz w:val="24"/>
            <w:szCs w:val="24"/>
            <w:rPrChange w:id="1816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817" w:author="Derenik Petrosyan" w:date="2024-04-23T19:15:00Z">
              <w:rPr>
                <w:lang w:val="en-US"/>
              </w:rPr>
            </w:rPrChange>
          </w:rPr>
          <w:t>է</w:t>
        </w:r>
        <w:r w:rsidRPr="00815432">
          <w:rPr>
            <w:rFonts w:ascii="Sylfaen" w:hAnsi="Sylfaen"/>
            <w:sz w:val="24"/>
            <w:szCs w:val="24"/>
            <w:rPrChange w:id="1818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19" w:author="Derenik Petrosyan" w:date="2024-04-23T19:15:00Z">
              <w:rPr>
                <w:lang w:val="en-US"/>
              </w:rPr>
            </w:rPrChange>
          </w:rPr>
          <w:t>ճկուն</w:t>
        </w:r>
        <w:proofErr w:type="spellEnd"/>
        <w:r w:rsidRPr="00815432">
          <w:rPr>
            <w:rFonts w:ascii="Sylfaen" w:hAnsi="Sylfaen"/>
            <w:sz w:val="24"/>
            <w:szCs w:val="24"/>
            <w:rPrChange w:id="1820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821" w:author="Derenik Petrosyan" w:date="2024-04-23T19:15:00Z">
              <w:rPr>
                <w:lang w:val="en-US"/>
              </w:rPr>
            </w:rPrChange>
          </w:rPr>
          <w:t>և</w:t>
        </w:r>
        <w:r w:rsidRPr="00815432">
          <w:rPr>
            <w:rFonts w:ascii="Sylfaen" w:hAnsi="Sylfaen"/>
            <w:sz w:val="24"/>
            <w:szCs w:val="24"/>
            <w:rPrChange w:id="1822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23" w:author="Derenik Petrosyan" w:date="2024-04-23T19:15:00Z">
              <w:rPr>
                <w:lang w:val="en-US"/>
              </w:rPr>
            </w:rPrChange>
          </w:rPr>
          <w:t>մասշտաբային</w:t>
        </w:r>
        <w:proofErr w:type="spellEnd"/>
        <w:r w:rsidRPr="00815432">
          <w:rPr>
            <w:rFonts w:ascii="Sylfaen" w:hAnsi="Sylfaen"/>
            <w:sz w:val="24"/>
            <w:szCs w:val="24"/>
            <w:rPrChange w:id="1824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25" w:author="Derenik Petrosyan" w:date="2024-04-23T19:15:00Z">
              <w:rPr>
                <w:lang w:val="en-US"/>
              </w:rPr>
            </w:rPrChange>
          </w:rPr>
          <w:t>կապի</w:t>
        </w:r>
        <w:proofErr w:type="spellEnd"/>
        <w:r w:rsidRPr="00815432">
          <w:rPr>
            <w:rFonts w:ascii="Sylfaen" w:hAnsi="Sylfaen"/>
            <w:sz w:val="24"/>
            <w:szCs w:val="24"/>
            <w:rPrChange w:id="1826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27" w:author="Derenik Petrosyan" w:date="2024-04-23T19:15:00Z">
              <w:rPr>
                <w:lang w:val="en-US"/>
              </w:rPr>
            </w:rPrChange>
          </w:rPr>
          <w:t>տարբերակներ</w:t>
        </w:r>
        <w:proofErr w:type="spellEnd"/>
        <w:r w:rsidRPr="00815432">
          <w:rPr>
            <w:rFonts w:ascii="Sylfaen" w:hAnsi="Sylfaen"/>
            <w:sz w:val="24"/>
            <w:szCs w:val="24"/>
            <w:rPrChange w:id="1828" w:author="Derenik Petrosyan" w:date="2024-04-23T19:19:00Z">
              <w:rPr>
                <w:lang w:val="en-US"/>
              </w:rPr>
            </w:rPrChange>
          </w:rPr>
          <w:t xml:space="preserve">: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29" w:author="Derenik Petrosyan" w:date="2024-04-23T19:15:00Z">
              <w:rPr>
                <w:lang w:val="en-US"/>
              </w:rPr>
            </w:rPrChange>
          </w:rPr>
          <w:t>Անկախ</w:t>
        </w:r>
        <w:proofErr w:type="spellEnd"/>
        <w:r w:rsidRPr="00815432">
          <w:rPr>
            <w:rFonts w:ascii="Sylfaen" w:hAnsi="Sylfaen"/>
            <w:sz w:val="24"/>
            <w:szCs w:val="24"/>
            <w:rPrChange w:id="1830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31" w:author="Derenik Petrosyan" w:date="2024-04-23T19:15:00Z">
              <w:rPr>
                <w:lang w:val="en-US"/>
              </w:rPr>
            </w:rPrChange>
          </w:rPr>
          <w:t>նրանից</w:t>
        </w:r>
        <w:proofErr w:type="spellEnd"/>
        <w:r w:rsidRPr="00815432">
          <w:rPr>
            <w:rFonts w:ascii="Sylfaen" w:hAnsi="Sylfaen"/>
            <w:sz w:val="24"/>
            <w:szCs w:val="24"/>
            <w:rPrChange w:id="1832" w:author="Derenik Petrosyan" w:date="2024-04-23T19:19:00Z">
              <w:rPr>
                <w:lang w:val="en-US"/>
              </w:rPr>
            </w:rPrChange>
          </w:rPr>
          <w:t xml:space="preserve">,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33" w:author="Derenik Petrosyan" w:date="2024-04-23T19:15:00Z">
              <w:rPr>
                <w:lang w:val="en-US"/>
              </w:rPr>
            </w:rPrChange>
          </w:rPr>
          <w:t>թե</w:t>
        </w:r>
        <w:proofErr w:type="spellEnd"/>
        <w:r w:rsidRPr="00815432">
          <w:rPr>
            <w:rFonts w:ascii="Sylfaen" w:hAnsi="Sylfaen"/>
            <w:sz w:val="24"/>
            <w:szCs w:val="24"/>
            <w:rPrChange w:id="1834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35" w:author="Derenik Petrosyan" w:date="2024-04-23T19:15:00Z">
              <w:rPr>
                <w:lang w:val="en-US"/>
              </w:rPr>
            </w:rPrChange>
          </w:rPr>
          <w:t>դա</w:t>
        </w:r>
        <w:proofErr w:type="spellEnd"/>
        <w:r w:rsidRPr="00815432">
          <w:rPr>
            <w:rFonts w:ascii="Sylfaen" w:hAnsi="Sylfaen"/>
            <w:sz w:val="24"/>
            <w:szCs w:val="24"/>
            <w:rPrChange w:id="1836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37" w:author="Derenik Petrosyan" w:date="2024-04-23T19:15:00Z">
              <w:rPr>
                <w:lang w:val="en-US"/>
              </w:rPr>
            </w:rPrChange>
          </w:rPr>
          <w:t>մի</w:t>
        </w:r>
        <w:proofErr w:type="spellEnd"/>
        <w:r w:rsidRPr="00815432">
          <w:rPr>
            <w:rFonts w:ascii="Sylfaen" w:hAnsi="Sylfaen"/>
            <w:sz w:val="24"/>
            <w:szCs w:val="24"/>
            <w:rPrChange w:id="1838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39" w:author="Derenik Petrosyan" w:date="2024-04-23T19:15:00Z">
              <w:rPr>
                <w:lang w:val="en-US"/>
              </w:rPr>
            </w:rPrChange>
          </w:rPr>
          <w:t>քանի</w:t>
        </w:r>
        <w:proofErr w:type="spellEnd"/>
        <w:r w:rsidRPr="00815432">
          <w:rPr>
            <w:rFonts w:ascii="Sylfaen" w:hAnsi="Sylfaen"/>
            <w:sz w:val="24"/>
            <w:szCs w:val="24"/>
            <w:rPrChange w:id="1840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41" w:author="Derenik Petrosyan" w:date="2024-04-23T19:15:00Z">
              <w:rPr>
                <w:lang w:val="en-US"/>
              </w:rPr>
            </w:rPrChange>
          </w:rPr>
          <w:t>տասնյակ</w:t>
        </w:r>
        <w:proofErr w:type="spellEnd"/>
        <w:r w:rsidRPr="00815432">
          <w:rPr>
            <w:rFonts w:ascii="Sylfaen" w:hAnsi="Sylfaen"/>
            <w:sz w:val="24"/>
            <w:szCs w:val="24"/>
            <w:rPrChange w:id="1842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43" w:author="Derenik Petrosyan" w:date="2024-04-23T19:15:00Z">
              <w:rPr>
                <w:lang w:val="en-US"/>
              </w:rPr>
            </w:rPrChange>
          </w:rPr>
          <w:t>սենսորների</w:t>
        </w:r>
        <w:proofErr w:type="spellEnd"/>
        <w:r w:rsidRPr="00815432">
          <w:rPr>
            <w:rFonts w:ascii="Sylfaen" w:hAnsi="Sylfaen"/>
            <w:sz w:val="24"/>
            <w:szCs w:val="24"/>
            <w:rPrChange w:id="1844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45" w:author="Derenik Petrosyan" w:date="2024-04-23T19:15:00Z">
              <w:rPr>
                <w:lang w:val="en-US"/>
              </w:rPr>
            </w:rPrChange>
          </w:rPr>
          <w:t>միացում</w:t>
        </w:r>
        <w:proofErr w:type="spellEnd"/>
        <w:r w:rsidRPr="00815432">
          <w:rPr>
            <w:rFonts w:ascii="Sylfaen" w:hAnsi="Sylfaen"/>
            <w:sz w:val="24"/>
            <w:szCs w:val="24"/>
            <w:rPrChange w:id="1846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847" w:author="Derenik Petrosyan" w:date="2024-04-23T19:15:00Z">
              <w:rPr>
                <w:lang w:val="en-US"/>
              </w:rPr>
            </w:rPrChange>
          </w:rPr>
          <w:t>է</w:t>
        </w:r>
        <w:r w:rsidRPr="00815432">
          <w:rPr>
            <w:rFonts w:ascii="Sylfaen" w:hAnsi="Sylfaen"/>
            <w:sz w:val="24"/>
            <w:szCs w:val="24"/>
            <w:rPrChange w:id="1848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49" w:author="Derenik Petrosyan" w:date="2024-04-23T19:15:00Z">
              <w:rPr>
                <w:lang w:val="en-US"/>
              </w:rPr>
            </w:rPrChange>
          </w:rPr>
          <w:t>փոքր</w:t>
        </w:r>
        <w:proofErr w:type="spellEnd"/>
        <w:r w:rsidRPr="00815432">
          <w:rPr>
            <w:rFonts w:ascii="Sylfaen" w:hAnsi="Sylfaen"/>
            <w:sz w:val="24"/>
            <w:szCs w:val="24"/>
            <w:rPrChange w:id="1850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51" w:author="Derenik Petrosyan" w:date="2024-04-23T19:15:00Z">
              <w:rPr>
                <w:lang w:val="en-US"/>
              </w:rPr>
            </w:rPrChange>
          </w:rPr>
          <w:t>գործարանում</w:t>
        </w:r>
        <w:proofErr w:type="spellEnd"/>
        <w:r w:rsidRPr="00815432">
          <w:rPr>
            <w:rFonts w:ascii="Sylfaen" w:hAnsi="Sylfaen"/>
            <w:sz w:val="24"/>
            <w:szCs w:val="24"/>
            <w:rPrChange w:id="1852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53" w:author="Derenik Petrosyan" w:date="2024-04-23T19:15:00Z">
              <w:rPr>
                <w:lang w:val="en-US"/>
              </w:rPr>
            </w:rPrChange>
          </w:rPr>
          <w:t>կամ</w:t>
        </w:r>
        <w:proofErr w:type="spellEnd"/>
        <w:r w:rsidRPr="00815432">
          <w:rPr>
            <w:rFonts w:ascii="Sylfaen" w:hAnsi="Sylfaen"/>
            <w:sz w:val="24"/>
            <w:szCs w:val="24"/>
            <w:rPrChange w:id="1854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55" w:author="Derenik Petrosyan" w:date="2024-04-23T19:15:00Z">
              <w:rPr>
                <w:lang w:val="en-US"/>
              </w:rPr>
            </w:rPrChange>
          </w:rPr>
          <w:t>հազարավոր</w:t>
        </w:r>
        <w:proofErr w:type="spellEnd"/>
        <w:r w:rsidRPr="00815432">
          <w:rPr>
            <w:rFonts w:ascii="Sylfaen" w:hAnsi="Sylfaen"/>
            <w:sz w:val="24"/>
            <w:szCs w:val="24"/>
            <w:rPrChange w:id="1856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57" w:author="Derenik Petrosyan" w:date="2024-04-23T19:15:00Z">
              <w:rPr>
                <w:lang w:val="en-US"/>
              </w:rPr>
            </w:rPrChange>
          </w:rPr>
          <w:t>սարքեր</w:t>
        </w:r>
        <w:proofErr w:type="spellEnd"/>
        <w:r w:rsidRPr="00815432">
          <w:rPr>
            <w:rFonts w:ascii="Sylfaen" w:hAnsi="Sylfaen"/>
            <w:sz w:val="24"/>
            <w:szCs w:val="24"/>
            <w:rPrChange w:id="1858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59" w:author="Derenik Petrosyan" w:date="2024-04-23T19:15:00Z">
              <w:rPr>
                <w:lang w:val="en-US"/>
              </w:rPr>
            </w:rPrChange>
          </w:rPr>
          <w:t>մեծ</w:t>
        </w:r>
        <w:proofErr w:type="spellEnd"/>
        <w:r w:rsidRPr="00815432">
          <w:rPr>
            <w:rFonts w:ascii="Sylfaen" w:hAnsi="Sylfaen"/>
            <w:sz w:val="24"/>
            <w:szCs w:val="24"/>
            <w:rPrChange w:id="1860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61" w:author="Derenik Petrosyan" w:date="2024-04-23T19:15:00Z">
              <w:rPr>
                <w:lang w:val="en-US"/>
              </w:rPr>
            </w:rPrChange>
          </w:rPr>
          <w:t>արդյունաբերական</w:t>
        </w:r>
        <w:proofErr w:type="spellEnd"/>
        <w:r w:rsidRPr="00815432">
          <w:rPr>
            <w:rFonts w:ascii="Sylfaen" w:hAnsi="Sylfaen"/>
            <w:sz w:val="24"/>
            <w:szCs w:val="24"/>
            <w:rPrChange w:id="1862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63" w:author="Derenik Petrosyan" w:date="2024-04-23T19:15:00Z">
              <w:rPr>
                <w:lang w:val="en-US"/>
              </w:rPr>
            </w:rPrChange>
          </w:rPr>
          <w:t>համալիրում</w:t>
        </w:r>
        <w:proofErr w:type="spellEnd"/>
        <w:r w:rsidRPr="00815432">
          <w:rPr>
            <w:rFonts w:ascii="Sylfaen" w:hAnsi="Sylfaen"/>
            <w:sz w:val="24"/>
            <w:szCs w:val="24"/>
            <w:rPrChange w:id="1864" w:author="Derenik Petrosyan" w:date="2024-04-23T19:19:00Z">
              <w:rPr>
                <w:lang w:val="en-US"/>
              </w:rPr>
            </w:rPrChange>
          </w:rPr>
          <w:t xml:space="preserve">,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65" w:author="Derenik Petrosyan" w:date="2024-04-23T19:15:00Z">
              <w:rPr>
                <w:lang w:val="en-US"/>
              </w:rPr>
            </w:rPrChange>
          </w:rPr>
          <w:t>կազմակերպությունները</w:t>
        </w:r>
        <w:proofErr w:type="spellEnd"/>
        <w:r w:rsidRPr="00815432">
          <w:rPr>
            <w:rFonts w:ascii="Sylfaen" w:hAnsi="Sylfaen"/>
            <w:sz w:val="24"/>
            <w:szCs w:val="24"/>
            <w:rPrChange w:id="1866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67" w:author="Derenik Petrosyan" w:date="2024-04-23T19:15:00Z">
              <w:rPr>
                <w:lang w:val="en-US"/>
              </w:rPr>
            </w:rPrChange>
          </w:rPr>
          <w:t>կարող</w:t>
        </w:r>
        <w:proofErr w:type="spellEnd"/>
        <w:r w:rsidRPr="00815432">
          <w:rPr>
            <w:rFonts w:ascii="Sylfaen" w:hAnsi="Sylfaen"/>
            <w:sz w:val="24"/>
            <w:szCs w:val="24"/>
            <w:rPrChange w:id="1868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69" w:author="Derenik Petrosyan" w:date="2024-04-23T19:15:00Z">
              <w:rPr>
                <w:lang w:val="en-US"/>
              </w:rPr>
            </w:rPrChange>
          </w:rPr>
          <w:t>են</w:t>
        </w:r>
        <w:proofErr w:type="spellEnd"/>
        <w:r w:rsidRPr="00815432">
          <w:rPr>
            <w:rFonts w:ascii="Sylfaen" w:hAnsi="Sylfaen"/>
            <w:sz w:val="24"/>
            <w:szCs w:val="24"/>
            <w:rPrChange w:id="1870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71" w:author="Derenik Petrosyan" w:date="2024-04-23T19:15:00Z">
              <w:rPr>
                <w:lang w:val="en-US"/>
              </w:rPr>
            </w:rPrChange>
          </w:rPr>
          <w:t>մեծացնել</w:t>
        </w:r>
        <w:proofErr w:type="spellEnd"/>
        <w:r w:rsidRPr="00815432">
          <w:rPr>
            <w:rFonts w:ascii="Sylfaen" w:hAnsi="Sylfaen"/>
            <w:sz w:val="24"/>
            <w:szCs w:val="24"/>
            <w:rPrChange w:id="1872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73" w:author="Derenik Petrosyan" w:date="2024-04-23T19:15:00Z">
              <w:rPr>
                <w:lang w:val="en-US"/>
              </w:rPr>
            </w:rPrChange>
          </w:rPr>
          <w:t>իրենց</w:t>
        </w:r>
        <w:proofErr w:type="spellEnd"/>
        <w:r w:rsidRPr="00815432">
          <w:rPr>
            <w:rFonts w:ascii="Sylfaen" w:hAnsi="Sylfaen"/>
            <w:sz w:val="24"/>
            <w:szCs w:val="24"/>
            <w:rPrChange w:id="1874" w:author="Derenik Petrosyan" w:date="2024-04-23T19:19:00Z">
              <w:rPr>
                <w:lang w:val="en-US"/>
              </w:rPr>
            </w:rPrChange>
          </w:rPr>
          <w:t xml:space="preserve"> IIoT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75" w:author="Derenik Petrosyan" w:date="2024-04-23T19:15:00Z">
              <w:rPr>
                <w:lang w:val="en-US"/>
              </w:rPr>
            </w:rPrChange>
          </w:rPr>
          <w:t>լուծումները</w:t>
        </w:r>
        <w:proofErr w:type="spellEnd"/>
        <w:r w:rsidRPr="00796B8E">
          <w:rPr>
            <w:rFonts w:ascii="Sylfaen" w:hAnsi="Sylfaen"/>
            <w:sz w:val="24"/>
            <w:szCs w:val="24"/>
            <w:lang w:val="en-US"/>
            <w:rPrChange w:id="1876" w:author="Derenik Petrosyan" w:date="2024-04-23T19:15:00Z">
              <w:rPr>
                <w:lang w:val="en-US"/>
              </w:rPr>
            </w:rPrChange>
          </w:rPr>
          <w:t>՝</w:t>
        </w:r>
        <w:r w:rsidRPr="00815432">
          <w:rPr>
            <w:rFonts w:ascii="Sylfaen" w:hAnsi="Sylfaen"/>
            <w:sz w:val="24"/>
            <w:szCs w:val="24"/>
            <w:rPrChange w:id="1877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78" w:author="Derenik Petrosyan" w:date="2024-04-23T19:15:00Z">
              <w:rPr>
                <w:lang w:val="en-US"/>
              </w:rPr>
            </w:rPrChange>
          </w:rPr>
          <w:t>բավարարելու</w:t>
        </w:r>
        <w:proofErr w:type="spellEnd"/>
        <w:r w:rsidRPr="00815432">
          <w:rPr>
            <w:rFonts w:ascii="Sylfaen" w:hAnsi="Sylfaen"/>
            <w:sz w:val="24"/>
            <w:szCs w:val="24"/>
            <w:rPrChange w:id="1879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80" w:author="Derenik Petrosyan" w:date="2024-04-23T19:15:00Z">
              <w:rPr>
                <w:lang w:val="en-US"/>
              </w:rPr>
            </w:rPrChange>
          </w:rPr>
          <w:t>զարգացող</w:t>
        </w:r>
        <w:proofErr w:type="spellEnd"/>
        <w:r w:rsidRPr="00815432">
          <w:rPr>
            <w:rFonts w:ascii="Sylfaen" w:hAnsi="Sylfaen"/>
            <w:sz w:val="24"/>
            <w:szCs w:val="24"/>
            <w:rPrChange w:id="1881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82" w:author="Derenik Petrosyan" w:date="2024-04-23T19:15:00Z">
              <w:rPr>
                <w:lang w:val="en-US"/>
              </w:rPr>
            </w:rPrChange>
          </w:rPr>
          <w:t>կարիքները</w:t>
        </w:r>
        <w:proofErr w:type="spellEnd"/>
        <w:r w:rsidRPr="00796B8E">
          <w:rPr>
            <w:rFonts w:ascii="Sylfaen" w:hAnsi="Sylfaen"/>
            <w:sz w:val="24"/>
            <w:szCs w:val="24"/>
            <w:lang w:val="en-US"/>
            <w:rPrChange w:id="1883" w:author="Derenik Petrosyan" w:date="2024-04-23T19:15:00Z">
              <w:rPr>
                <w:lang w:val="en-US"/>
              </w:rPr>
            </w:rPrChange>
          </w:rPr>
          <w:t>՝</w:t>
        </w:r>
        <w:r w:rsidRPr="00815432">
          <w:rPr>
            <w:rFonts w:ascii="Sylfaen" w:hAnsi="Sylfaen"/>
            <w:sz w:val="24"/>
            <w:szCs w:val="24"/>
            <w:rPrChange w:id="1884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85" w:author="Derenik Petrosyan" w:date="2024-04-23T19:15:00Z">
              <w:rPr>
                <w:lang w:val="en-US"/>
              </w:rPr>
            </w:rPrChange>
          </w:rPr>
          <w:t>ապահովելով</w:t>
        </w:r>
        <w:proofErr w:type="spellEnd"/>
        <w:r w:rsidRPr="00815432">
          <w:rPr>
            <w:rFonts w:ascii="Sylfaen" w:hAnsi="Sylfaen"/>
            <w:sz w:val="24"/>
            <w:szCs w:val="24"/>
            <w:rPrChange w:id="1886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87" w:author="Derenik Petrosyan" w:date="2024-04-23T19:15:00Z">
              <w:rPr>
                <w:lang w:val="en-US"/>
              </w:rPr>
            </w:rPrChange>
          </w:rPr>
          <w:t>անխափան</w:t>
        </w:r>
        <w:proofErr w:type="spellEnd"/>
        <w:r w:rsidRPr="00815432">
          <w:rPr>
            <w:rFonts w:ascii="Sylfaen" w:hAnsi="Sylfaen"/>
            <w:sz w:val="24"/>
            <w:szCs w:val="24"/>
            <w:rPrChange w:id="1888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89" w:author="Derenik Petrosyan" w:date="2024-04-23T19:15:00Z">
              <w:rPr>
                <w:lang w:val="en-US"/>
              </w:rPr>
            </w:rPrChange>
          </w:rPr>
          <w:t>կապ</w:t>
        </w:r>
        <w:proofErr w:type="spellEnd"/>
        <w:r w:rsidRPr="00815432">
          <w:rPr>
            <w:rFonts w:ascii="Sylfaen" w:hAnsi="Sylfaen"/>
            <w:sz w:val="24"/>
            <w:szCs w:val="24"/>
            <w:rPrChange w:id="1890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891" w:author="Derenik Petrosyan" w:date="2024-04-23T19:15:00Z">
              <w:rPr>
                <w:lang w:val="en-US"/>
              </w:rPr>
            </w:rPrChange>
          </w:rPr>
          <w:t>և</w:t>
        </w:r>
        <w:r w:rsidRPr="00815432">
          <w:rPr>
            <w:rFonts w:ascii="Sylfaen" w:hAnsi="Sylfaen"/>
            <w:sz w:val="24"/>
            <w:szCs w:val="24"/>
            <w:rPrChange w:id="1892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93" w:author="Derenik Petrosyan" w:date="2024-04-23T19:15:00Z">
              <w:rPr>
                <w:lang w:val="en-US"/>
              </w:rPr>
            </w:rPrChange>
          </w:rPr>
          <w:t>արդյունավետություն</w:t>
        </w:r>
        <w:proofErr w:type="spellEnd"/>
        <w:r w:rsidRPr="00815432">
          <w:rPr>
            <w:rFonts w:ascii="Sylfaen" w:hAnsi="Sylfaen"/>
            <w:sz w:val="24"/>
            <w:szCs w:val="24"/>
            <w:rPrChange w:id="1894" w:author="Derenik Petrosyan" w:date="2024-04-23T19:19:00Z">
              <w:rPr>
                <w:lang w:val="en-US"/>
              </w:rPr>
            </w:rPrChange>
          </w:rPr>
          <w:t>:</w:t>
        </w:r>
      </w:ins>
    </w:p>
    <w:bookmarkStart w:id="1895" w:name="_Toc165229610"/>
    <w:p w14:paraId="43C284C6" w14:textId="6A69264C" w:rsidR="00EA6CCE" w:rsidRDefault="00285977" w:rsidP="00EA6CCE">
      <w:pPr>
        <w:pStyle w:val="Heading2"/>
        <w:spacing w:line="360" w:lineRule="auto"/>
        <w:jc w:val="both"/>
        <w:rPr>
          <w:rFonts w:ascii="Sylfaen" w:hAnsi="Sylfaen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47"/>
          <w:id w:val="-195754966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3.2 </w:t>
          </w:r>
          <w:ins w:id="1896" w:author="Derenik Petrosyan" w:date="2024-04-21T22:36:00Z">
            <w:r w:rsidR="00AB7B4E">
              <w:rPr>
                <w:rFonts w:ascii="Sylfaen" w:eastAsia="Arial" w:hAnsi="Sylfaen" w:cs="Arial"/>
                <w:sz w:val="24"/>
                <w:szCs w:val="24"/>
                <w:lang w:val="hy-AM"/>
              </w:rPr>
              <w:t>Գեր</w:t>
            </w:r>
            <w:r w:rsidR="00AB7B4E" w:rsidRPr="00636AC3">
              <w:rPr>
                <w:rFonts w:ascii="Sylfaen" w:eastAsia="Arial" w:hAnsi="Sylfaen" w:cs="Arial"/>
                <w:sz w:val="24"/>
                <w:szCs w:val="24"/>
              </w:rPr>
              <w:t xml:space="preserve">հուսալի ցածր </w:t>
            </w:r>
            <w:r w:rsidR="00AB7B4E">
              <w:rPr>
                <w:rFonts w:ascii="Sylfaen" w:eastAsia="Arial" w:hAnsi="Sylfaen" w:cs="Arial"/>
                <w:sz w:val="24"/>
                <w:szCs w:val="24"/>
                <w:lang w:val="hy-AM"/>
              </w:rPr>
              <w:t>հապաղումներով</w:t>
            </w:r>
            <w:r w:rsidR="00AB7B4E" w:rsidRPr="00636AC3">
              <w:rPr>
                <w:rFonts w:ascii="Sylfaen" w:eastAsia="Arial" w:hAnsi="Sylfaen" w:cs="Arial"/>
                <w:sz w:val="24"/>
                <w:szCs w:val="24"/>
              </w:rPr>
              <w:t xml:space="preserve"> հաղորդակցությունը (URLLC)</w:t>
            </w:r>
          </w:ins>
          <w:del w:id="1897" w:author="Derenik Petrosyan" w:date="2024-04-21T22:36:00Z">
            <w:r w:rsidR="0059570A" w:rsidRPr="00DC2830" w:rsidDel="00AB7B4E">
              <w:rPr>
                <w:rFonts w:ascii="Sylfaen" w:eastAsia="Tahoma" w:hAnsi="Sylfaen" w:cs="Tahoma"/>
                <w:sz w:val="24"/>
                <w:szCs w:val="24"/>
              </w:rPr>
              <w:delText>Տեխնիկական նկատառումներ 5G-IIoT ինտեգրման համար</w:delText>
            </w:r>
          </w:del>
        </w:sdtContent>
      </w:sdt>
      <w:bookmarkEnd w:id="1895"/>
    </w:p>
    <w:p w14:paraId="7CA05FB6" w14:textId="1811503E" w:rsidR="006A73AB" w:rsidRDefault="001C781D" w:rsidP="00EA6CCE">
      <w:pPr>
        <w:pStyle w:val="Heading3"/>
        <w:rPr>
          <w:rFonts w:ascii="Sylfaen" w:eastAsia="Arial" w:hAnsi="Sylfaen" w:cs="Arial"/>
        </w:rPr>
      </w:pPr>
      <w:bookmarkStart w:id="1898" w:name="_Toc165229611"/>
      <w:r w:rsidRPr="00EA6CCE">
        <w:rPr>
          <w:rFonts w:ascii="Sylfaen" w:eastAsia="Arial" w:hAnsi="Sylfaen" w:cs="Arial"/>
        </w:rPr>
        <w:t xml:space="preserve">3.2.1 </w:t>
      </w:r>
      <w:r w:rsidR="00EA6CCE" w:rsidRPr="00EA6CCE">
        <w:rPr>
          <w:rFonts w:ascii="Sylfaen" w:eastAsia="Arial" w:hAnsi="Sylfaen" w:cs="Arial"/>
        </w:rPr>
        <w:t>URLLC-ի ակնարկ</w:t>
      </w:r>
      <w:bookmarkEnd w:id="1898"/>
    </w:p>
    <w:p w14:paraId="6B4027B2" w14:textId="15306460" w:rsidR="00EA6CCE" w:rsidRDefault="00EA6CCE" w:rsidP="00EA6CCE">
      <w:pPr>
        <w:rPr>
          <w:rFonts w:ascii="Sylfaen" w:hAnsi="Sylfaen"/>
          <w:sz w:val="24"/>
          <w:szCs w:val="24"/>
        </w:rPr>
      </w:pPr>
      <w:r>
        <w:rPr>
          <w:rFonts w:ascii="Sylfaen" w:hAnsi="Sylfaen"/>
          <w:sz w:val="24"/>
          <w:szCs w:val="24"/>
        </w:rPr>
        <w:tab/>
      </w:r>
      <w:r w:rsidRPr="00EA6CCE">
        <w:rPr>
          <w:rFonts w:ascii="Sylfaen" w:hAnsi="Sylfaen"/>
          <w:sz w:val="24"/>
          <w:szCs w:val="24"/>
        </w:rPr>
        <w:t xml:space="preserve">Ultra-Reliable Low-Latency Communication-ը (URLLC) 5G տեխնոլոգիայի կարևոր կողմն է, որը նախատեսված է աջակցելու առաքելության կարևորագույն </w:t>
      </w:r>
      <w:r w:rsidRPr="00EA6CCE">
        <w:rPr>
          <w:rFonts w:ascii="Sylfaen" w:hAnsi="Sylfaen"/>
          <w:sz w:val="24"/>
          <w:szCs w:val="24"/>
        </w:rPr>
        <w:lastRenderedPageBreak/>
        <w:t>ծրագրերին, որոնք պահանջում են ծայրահեղ ցածր ուշացում և բարձր հուսալիություն: Ի տարբերություն ավանդական կապի համակարգերի, որոնք կարող են առաջնահերթություն տալ տվյալների թողունակությանը, քան ուշացմանը և հուսալիությանը, URLLC-ն օպտիմիզացված է՝ ապահովելու դետերմինիստական հաղորդակցություն հետաձգման, հուսալիության և մատչելիության խիստ պահանջներով:</w:t>
      </w:r>
    </w:p>
    <w:p w14:paraId="7C876CF8" w14:textId="726C6BD7" w:rsidR="00EA6CCE" w:rsidRDefault="00EA6CCE" w:rsidP="00EA6CCE">
      <w:pPr>
        <w:rPr>
          <w:rFonts w:ascii="Sylfaen" w:hAnsi="Sylfaen"/>
          <w:sz w:val="24"/>
          <w:szCs w:val="24"/>
        </w:rPr>
      </w:pPr>
    </w:p>
    <w:p w14:paraId="4471F9C9" w14:textId="2682FD38" w:rsidR="00EA6CCE" w:rsidRDefault="008D31FA" w:rsidP="008D31FA">
      <w:pPr>
        <w:pStyle w:val="Heading3"/>
        <w:rPr>
          <w:rFonts w:ascii="Sylfaen" w:hAnsi="Sylfaen"/>
          <w:lang w:val="hy-AM"/>
        </w:rPr>
      </w:pPr>
      <w:bookmarkStart w:id="1899" w:name="_Toc165229612"/>
      <w:r w:rsidRPr="008D31FA">
        <w:rPr>
          <w:rFonts w:ascii="Sylfaen" w:hAnsi="Sylfaen"/>
        </w:rPr>
        <w:t xml:space="preserve">3.2.2 </w:t>
      </w:r>
      <w:proofErr w:type="spellStart"/>
      <w:r w:rsidRPr="008D31FA">
        <w:rPr>
          <w:rFonts w:ascii="Sylfaen" w:hAnsi="Sylfaen"/>
          <w:lang w:val="en-US"/>
        </w:rPr>
        <w:t>Ծրագրեր</w:t>
      </w:r>
      <w:proofErr w:type="spellEnd"/>
      <w:r w:rsidRPr="008D31FA">
        <w:rPr>
          <w:rFonts w:ascii="Sylfaen" w:hAnsi="Sylfaen"/>
        </w:rPr>
        <w:t xml:space="preserve"> </w:t>
      </w:r>
      <w:proofErr w:type="spellStart"/>
      <w:r w:rsidRPr="008D31FA">
        <w:rPr>
          <w:rFonts w:ascii="Sylfaen" w:hAnsi="Sylfaen"/>
          <w:lang w:val="en-US"/>
        </w:rPr>
        <w:t>արդյունաբերական</w:t>
      </w:r>
      <w:proofErr w:type="spellEnd"/>
      <w:r w:rsidRPr="008D31FA">
        <w:rPr>
          <w:rFonts w:ascii="Sylfaen" w:hAnsi="Sylfaen"/>
        </w:rPr>
        <w:t xml:space="preserve"> IoT </w:t>
      </w:r>
      <w:proofErr w:type="spellStart"/>
      <w:r w:rsidRPr="008D31FA">
        <w:rPr>
          <w:rFonts w:ascii="Sylfaen" w:hAnsi="Sylfaen"/>
          <w:lang w:val="en-US"/>
        </w:rPr>
        <w:t>ինտեգրման</w:t>
      </w:r>
      <w:proofErr w:type="spellEnd"/>
      <w:r w:rsidRPr="008D31FA">
        <w:rPr>
          <w:rFonts w:ascii="Sylfaen" w:hAnsi="Sylfaen"/>
        </w:rPr>
        <w:t xml:space="preserve"> </w:t>
      </w:r>
      <w:proofErr w:type="spellStart"/>
      <w:r w:rsidRPr="008D31FA">
        <w:rPr>
          <w:rFonts w:ascii="Sylfaen" w:hAnsi="Sylfaen"/>
          <w:lang w:val="en-US"/>
        </w:rPr>
        <w:t>մե</w:t>
      </w:r>
      <w:proofErr w:type="spellEnd"/>
      <w:r>
        <w:rPr>
          <w:rFonts w:ascii="Sylfaen" w:hAnsi="Sylfaen"/>
          <w:lang w:val="hy-AM"/>
        </w:rPr>
        <w:t>ջ</w:t>
      </w:r>
      <w:bookmarkEnd w:id="1899"/>
    </w:p>
    <w:p w14:paraId="08BC00B7" w14:textId="77777777" w:rsidR="00E72050" w:rsidRDefault="00E72050" w:rsidP="008D31FA">
      <w:pPr>
        <w:rPr>
          <w:rFonts w:ascii="Sylfaen" w:hAnsi="Sylfaen"/>
          <w:sz w:val="24"/>
          <w:szCs w:val="24"/>
          <w:lang w:val="hy-AM"/>
        </w:rPr>
      </w:pPr>
      <w:r>
        <w:rPr>
          <w:rFonts w:ascii="Sylfaen" w:hAnsi="Sylfaen"/>
          <w:sz w:val="24"/>
          <w:szCs w:val="24"/>
          <w:lang w:val="hy-AM"/>
        </w:rPr>
        <w:tab/>
      </w:r>
    </w:p>
    <w:p w14:paraId="1ED984DA" w14:textId="2F7422BB" w:rsidR="008D31FA" w:rsidRPr="00E72050" w:rsidRDefault="00E72050" w:rsidP="008D31FA">
      <w:pPr>
        <w:rPr>
          <w:rFonts w:ascii="Sylfaen" w:hAnsi="Sylfaen"/>
          <w:sz w:val="24"/>
          <w:szCs w:val="24"/>
          <w:lang w:val="hy-AM"/>
        </w:rPr>
      </w:pPr>
      <w:r>
        <w:rPr>
          <w:rFonts w:ascii="Sylfaen" w:hAnsi="Sylfaen"/>
          <w:sz w:val="24"/>
          <w:szCs w:val="24"/>
          <w:lang w:val="hy-AM"/>
        </w:rPr>
        <w:tab/>
      </w:r>
      <w:r w:rsidR="008D31FA" w:rsidRPr="00E72050">
        <w:rPr>
          <w:rFonts w:ascii="Sylfaen" w:hAnsi="Sylfaen"/>
          <w:sz w:val="24"/>
          <w:szCs w:val="24"/>
          <w:lang w:val="hy-AM"/>
        </w:rPr>
        <w:t>URLLC-ն արդյունաբերական կազմակերպություններին հնարավորություն է տալիս իրական ժամանակի հսկողության և մոնիտորինգի համակարգեր տեղակայել առաքելության համար կարևորագույն ծրագրերի համար, ինչպիսիք են արդյունաբերական ավտոմատացումը, ինքնավար մեքենաները և հեռահար վիրաբուժությունը: Արդյունաբերական պարամետրերում URLLC-ի որոշ հիմնական կիրառություններ ներառում են.</w:t>
      </w:r>
    </w:p>
    <w:p w14:paraId="19CA5DD7" w14:textId="77777777" w:rsidR="008D31FA" w:rsidRPr="00E72050" w:rsidRDefault="008D31FA" w:rsidP="008D31FA">
      <w:pPr>
        <w:rPr>
          <w:rFonts w:ascii="Sylfaen" w:hAnsi="Sylfaen"/>
          <w:sz w:val="24"/>
          <w:szCs w:val="24"/>
          <w:lang w:val="hy-AM"/>
        </w:rPr>
      </w:pPr>
    </w:p>
    <w:p w14:paraId="037EAEE4" w14:textId="77777777" w:rsidR="008D31FA" w:rsidRPr="00E72050" w:rsidRDefault="008D31FA" w:rsidP="008D31FA">
      <w:pPr>
        <w:rPr>
          <w:rFonts w:ascii="Sylfaen" w:hAnsi="Sylfaen"/>
          <w:sz w:val="24"/>
          <w:szCs w:val="24"/>
          <w:lang w:val="hy-AM"/>
        </w:rPr>
      </w:pPr>
      <w:r w:rsidRPr="00E72050">
        <w:rPr>
          <w:rFonts w:ascii="Sylfaen" w:hAnsi="Sylfaen"/>
          <w:sz w:val="24"/>
          <w:szCs w:val="24"/>
          <w:lang w:val="hy-AM"/>
        </w:rPr>
        <w:t>- **Արդյունաբերական ավտոմատացում**. URLLC-ն հնարավորություն է տալիս իրական ժամանակում հաղորդակցություն արդյունաբերական ավտոմատացման համակարգերում սենսորների, ակտուատորների և կառավարման համակարգերի միջև: Տրամադրելով ծայրահեղ ցածր հետաձգման հաղորդակցություն մինչև 1 միլիվայրկյան ուշացումով, URLLC-ն թույլ է տալիս ճշգրիտ վերահսկել և համակարգել արտադրական գործընթացները, ռոբոտային համակարգերը և արտադրական գծերը՝ բարձրացնելով արդյունավետությունն ու արտադրողականությունը արդյունաբերական միջավայրերում:</w:t>
      </w:r>
    </w:p>
    <w:p w14:paraId="2E0813A2" w14:textId="77777777" w:rsidR="008D31FA" w:rsidRPr="00E72050" w:rsidRDefault="008D31FA" w:rsidP="008D31FA">
      <w:pPr>
        <w:rPr>
          <w:rFonts w:ascii="Sylfaen" w:hAnsi="Sylfaen"/>
          <w:sz w:val="24"/>
          <w:szCs w:val="24"/>
          <w:lang w:val="hy-AM"/>
        </w:rPr>
      </w:pPr>
    </w:p>
    <w:p w14:paraId="06E5E72D" w14:textId="77777777" w:rsidR="008D31FA" w:rsidRPr="00E72050" w:rsidRDefault="008D31FA" w:rsidP="008D31FA">
      <w:pPr>
        <w:rPr>
          <w:rFonts w:ascii="Sylfaen" w:hAnsi="Sylfaen"/>
          <w:sz w:val="24"/>
          <w:szCs w:val="24"/>
          <w:lang w:val="hy-AM"/>
        </w:rPr>
      </w:pPr>
      <w:r w:rsidRPr="00E72050">
        <w:rPr>
          <w:rFonts w:ascii="Sylfaen" w:hAnsi="Sylfaen"/>
          <w:sz w:val="24"/>
          <w:szCs w:val="24"/>
          <w:lang w:val="hy-AM"/>
        </w:rPr>
        <w:t>- **Ինքնավար տրանսպորտային միջոցներ**. URLLC-ն հեշտացնում է իրական ժամանակի հաղորդակցությունը մեքենաների, ենթակառուցվածքների և ամպի վրա հիմնված համակարգերի միջև ինքնավար տրանսպորտային ցանցերում: Բարձր հուսալիության հաղորդակցություն ապահովելով 99,999%-ից ավելի հուսալիության մակարդակներով, URLLC-ն հնարավորություն է տալիս ինքնավար մեքենաների անվտանգ և արդյունավետ շահագործումը դինամիկ և անկանխատեսելի միջավայրերում՝ նվազեցնելով վթարների ռիսկը և բարելավելով երթևեկության հոսքը և խցանումների կառավարումը:</w:t>
      </w:r>
    </w:p>
    <w:p w14:paraId="3CE25B1A" w14:textId="77777777" w:rsidR="008D31FA" w:rsidRPr="00E72050" w:rsidRDefault="008D31FA" w:rsidP="008D31FA">
      <w:pPr>
        <w:rPr>
          <w:rFonts w:ascii="Sylfaen" w:hAnsi="Sylfaen"/>
          <w:sz w:val="24"/>
          <w:szCs w:val="24"/>
          <w:lang w:val="hy-AM"/>
        </w:rPr>
      </w:pPr>
    </w:p>
    <w:p w14:paraId="0A3924DD" w14:textId="156526E5" w:rsidR="008D31FA" w:rsidRDefault="008D31FA" w:rsidP="008D31FA">
      <w:pPr>
        <w:rPr>
          <w:rFonts w:ascii="Sylfaen" w:hAnsi="Sylfaen"/>
          <w:sz w:val="24"/>
          <w:szCs w:val="24"/>
          <w:lang w:val="hy-AM"/>
        </w:rPr>
      </w:pPr>
      <w:r w:rsidRPr="00E72050">
        <w:rPr>
          <w:rFonts w:ascii="Sylfaen" w:hAnsi="Sylfaen"/>
          <w:sz w:val="24"/>
          <w:szCs w:val="24"/>
          <w:lang w:val="hy-AM"/>
        </w:rPr>
        <w:t xml:space="preserve">- **Հեռավոր վիրաբուժություն**. URLLC-ն հնարավորություն է տալիս իրական ժամանակում հաղորդակցվել վիրաբուժական ռոբոտների, բժշկական սարքերի և բուժաշխատողների միջև հեռավոր վիրաբուժության համակարգերում: Տրամադրելով </w:t>
      </w:r>
      <w:r w:rsidRPr="00E72050">
        <w:rPr>
          <w:rFonts w:ascii="Sylfaen" w:hAnsi="Sylfaen"/>
          <w:sz w:val="24"/>
          <w:szCs w:val="24"/>
          <w:lang w:val="hy-AM"/>
        </w:rPr>
        <w:lastRenderedPageBreak/>
        <w:t>ծայրահեղ ցածր լատենտային հաղորդակցություն մինչև 1 միլիվայրկյան ուշացումով և բարձր հուսալիության հաղորդակցություն 10^-9-ից ցածր փաթեթային սխալի գործակիցներով՝ URLLC-ն վիրաբույժներին հնարավորություն է տալիս հեռակա կարգով կատարել նուրբ և բարդ վիրաբուժական պրոցեդուրաներ՝ ընդլայնելով մասնագիտացված առողջապահական ծառայությունների հասանելիությունը և նվազեցնելով հիվանդի սպասման ժամանակը և ճանապարհածախսը.</w:t>
      </w:r>
    </w:p>
    <w:p w14:paraId="6491D331" w14:textId="495FDAE3" w:rsidR="00E72050" w:rsidRDefault="00E72050" w:rsidP="008D31FA">
      <w:pPr>
        <w:rPr>
          <w:rFonts w:ascii="Sylfaen" w:hAnsi="Sylfaen"/>
          <w:sz w:val="24"/>
          <w:szCs w:val="24"/>
          <w:lang w:val="hy-AM"/>
        </w:rPr>
      </w:pPr>
    </w:p>
    <w:p w14:paraId="7D5D195E" w14:textId="7FEB80A9" w:rsidR="00E72050" w:rsidRDefault="00E72050" w:rsidP="00E72050">
      <w:pPr>
        <w:pStyle w:val="Heading3"/>
        <w:rPr>
          <w:rFonts w:ascii="Sylfaen" w:hAnsi="Sylfaen"/>
          <w:lang w:val="hy-AM"/>
        </w:rPr>
      </w:pPr>
      <w:bookmarkStart w:id="1900" w:name="_Toc165229613"/>
      <w:r w:rsidRPr="00E72050">
        <w:rPr>
          <w:rFonts w:ascii="Sylfaen" w:hAnsi="Sylfaen"/>
          <w:lang w:val="hy-AM"/>
        </w:rPr>
        <w:t>3.3.3 URLLC-ի առավելությունները IIoT ինտեգրման մեջ</w:t>
      </w:r>
      <w:bookmarkEnd w:id="1900"/>
    </w:p>
    <w:p w14:paraId="45E192A0" w14:textId="495FCF7D" w:rsidR="00E72050" w:rsidRPr="00F93B3A" w:rsidRDefault="00F93B3A" w:rsidP="00E72050">
      <w:pPr>
        <w:rPr>
          <w:rFonts w:ascii="Sylfaen" w:hAnsi="Sylfaen"/>
          <w:sz w:val="24"/>
          <w:szCs w:val="24"/>
          <w:lang w:val="hy-AM"/>
        </w:rPr>
      </w:pPr>
      <w:r>
        <w:rPr>
          <w:rFonts w:ascii="Sylfaen" w:hAnsi="Sylfaen"/>
          <w:sz w:val="24"/>
          <w:szCs w:val="24"/>
          <w:lang w:val="hy-AM"/>
        </w:rPr>
        <w:tab/>
      </w:r>
      <w:r w:rsidR="00E72050" w:rsidRPr="00F93B3A">
        <w:rPr>
          <w:rFonts w:ascii="Sylfaen" w:hAnsi="Sylfaen"/>
          <w:sz w:val="24"/>
          <w:szCs w:val="24"/>
          <w:lang w:val="hy-AM"/>
        </w:rPr>
        <w:t>URLLC-ի ինտեգրումը իրերի արդյունաբերական ինտերնետի (IIoT) էկոհամակարգերին առաջարկում է մի քանի հիմնական առավելություններ արդյունաբերական կազմակերպությունների համար.</w:t>
      </w:r>
    </w:p>
    <w:p w14:paraId="79C2D5DE" w14:textId="77777777" w:rsidR="00E72050" w:rsidRPr="00F93B3A" w:rsidRDefault="00E72050" w:rsidP="00E72050">
      <w:pPr>
        <w:rPr>
          <w:rFonts w:ascii="Sylfaen" w:hAnsi="Sylfaen"/>
          <w:sz w:val="24"/>
          <w:szCs w:val="24"/>
          <w:lang w:val="hy-AM"/>
        </w:rPr>
      </w:pPr>
    </w:p>
    <w:p w14:paraId="4293AC5F" w14:textId="77777777" w:rsidR="00E72050" w:rsidRPr="00F93B3A" w:rsidRDefault="00E72050" w:rsidP="00E72050">
      <w:pPr>
        <w:rPr>
          <w:rFonts w:ascii="Sylfaen" w:hAnsi="Sylfaen"/>
          <w:sz w:val="24"/>
          <w:szCs w:val="24"/>
          <w:lang w:val="hy-AM"/>
        </w:rPr>
      </w:pPr>
      <w:r w:rsidRPr="00F93B3A">
        <w:rPr>
          <w:rFonts w:ascii="Sylfaen" w:hAnsi="Sylfaen"/>
          <w:sz w:val="24"/>
          <w:szCs w:val="24"/>
          <w:lang w:val="hy-AM"/>
        </w:rPr>
        <w:t>- **Ավելացված անվտանգություն և հուսալիություն**. URLLC-ն արդյունաբերական կազմակերպություններին հնարավորություն է տալիս իրական ժամանակում վերահսկման և մոնիտորինգի համակարգեր կիրառել առաքելության համար կարևորագույն ծրագրերի համար՝ բարձրացնելով անվտանգությունն ու հուսալիությունը արդյունաբերական միջավայրերում: Տրամադրելով ծայրահեղ ցածր հետաձգման հաղորդակցություն մինչև 1 միլիվայրկյան և բարձր հուսալիության 99,999%-ը գերազանցող հուսալիության մակարդակով, URLLC-ն ապահովում է ժամանակին և ճշգրիտ արձագանքը կարևոր իրադարձություններին և արտակարգ իրավիճակներին՝ նվազեցնելով վթարների ռիսկը և բարելավելով գործառնական ճկունությունը:</w:t>
      </w:r>
    </w:p>
    <w:p w14:paraId="364882C4" w14:textId="77777777" w:rsidR="00E72050" w:rsidRPr="00F93B3A" w:rsidRDefault="00E72050" w:rsidP="00E72050">
      <w:pPr>
        <w:rPr>
          <w:rFonts w:ascii="Sylfaen" w:hAnsi="Sylfaen"/>
          <w:sz w:val="24"/>
          <w:szCs w:val="24"/>
          <w:lang w:val="hy-AM"/>
        </w:rPr>
      </w:pPr>
    </w:p>
    <w:p w14:paraId="16CD7345" w14:textId="77777777" w:rsidR="00E72050" w:rsidRPr="00F93B3A" w:rsidRDefault="00E72050" w:rsidP="00E72050">
      <w:pPr>
        <w:rPr>
          <w:rFonts w:ascii="Sylfaen" w:hAnsi="Sylfaen"/>
          <w:sz w:val="24"/>
          <w:szCs w:val="24"/>
          <w:lang w:val="hy-AM"/>
        </w:rPr>
      </w:pPr>
      <w:r w:rsidRPr="00F93B3A">
        <w:rPr>
          <w:rFonts w:ascii="Sylfaen" w:hAnsi="Sylfaen"/>
          <w:sz w:val="24"/>
          <w:szCs w:val="24"/>
          <w:lang w:val="hy-AM"/>
        </w:rPr>
        <w:t>- **Բարելավված արդյունավետություն և արտադրողականություն**. URLLC-ն արդյունաբերական կազմակերպություններին հնարավորություն է տալիս օպտիմալացնել ռեսուրսների բաշխումը, պարզեցնել աշխատանքային հոսքերը և նվազագույնի հասցնել անգործությունը՝ ապահովելով իրական ժամանակի վերահսկման և մոնիտորինգի հնարավորություններ առաքելության համար կարևորագույն ծրագրերի համար: Օգտագործելով ծայրահեղ ցածր հետաձգման հաղորդակցությունը, URLLC-ն հնարավորություն է տալիս ճշգրիտ վերահսկել և համակարգել արդյունաբերական գործընթացները՝ բարձրացնելով արդյունավետությունն ու արտադրողականությունը արդյունաբերական միջավայրերում:</w:t>
      </w:r>
    </w:p>
    <w:p w14:paraId="62CBDE47" w14:textId="77777777" w:rsidR="00E72050" w:rsidRPr="00F93B3A" w:rsidRDefault="00E72050" w:rsidP="00E72050">
      <w:pPr>
        <w:rPr>
          <w:rFonts w:ascii="Sylfaen" w:hAnsi="Sylfaen"/>
          <w:sz w:val="24"/>
          <w:szCs w:val="24"/>
          <w:lang w:val="hy-AM"/>
        </w:rPr>
      </w:pPr>
    </w:p>
    <w:p w14:paraId="421B3D2F" w14:textId="77777777" w:rsidR="00E72050" w:rsidRPr="00F93B3A" w:rsidRDefault="00E72050" w:rsidP="00E72050">
      <w:pPr>
        <w:rPr>
          <w:rFonts w:ascii="Sylfaen" w:hAnsi="Sylfaen"/>
          <w:sz w:val="24"/>
          <w:szCs w:val="24"/>
          <w:lang w:val="hy-AM"/>
        </w:rPr>
      </w:pPr>
      <w:r w:rsidRPr="00F93B3A">
        <w:rPr>
          <w:rFonts w:ascii="Sylfaen" w:hAnsi="Sylfaen"/>
          <w:sz w:val="24"/>
          <w:szCs w:val="24"/>
          <w:lang w:val="hy-AM"/>
        </w:rPr>
        <w:t xml:space="preserve">- **Ընդլայնված հնարավորություններ նորարարության համար**. URLLC-ն բացում է նորարարության և աճի նոր հնարավորություններ՝ հնարավորություն տալով զարգացնել առաջադեմ հավելվածներ և ծառայություններ, որոնք պահանջում են ծայրահեղ ցածր ուշացում և բարձր հուսալիություն հաղորդակցություն: </w:t>
      </w:r>
      <w:r w:rsidRPr="00F93B3A">
        <w:rPr>
          <w:rFonts w:ascii="Sylfaen" w:hAnsi="Sylfaen"/>
          <w:sz w:val="24"/>
          <w:szCs w:val="24"/>
          <w:lang w:val="hy-AM"/>
        </w:rPr>
        <w:lastRenderedPageBreak/>
        <w:t>Տրամադրելով ուշացման, հուսալիության և մատչելիության խիստ պահանջներով դետերմինիստական հաղորդակցություն՝ URLLC-ն արդյունաբերական կազմակերպություններին հնարավորություն է տալիս ուսումնասիրել օգտագործման նոր դեպքեր և բիզնես մոդելներ՝ խթանելով նորարարությունն ու մրցունակությունը Իրերի արդյունաբերական ինտերնետի (IIoT) էկոհամակարգում:</w:t>
      </w:r>
    </w:p>
    <w:p w14:paraId="2A07036D" w14:textId="77777777" w:rsidR="00E72050" w:rsidRPr="00F93B3A" w:rsidRDefault="00E72050" w:rsidP="00E72050">
      <w:pPr>
        <w:rPr>
          <w:rFonts w:ascii="Sylfaen" w:hAnsi="Sylfaen"/>
          <w:sz w:val="24"/>
          <w:szCs w:val="24"/>
          <w:lang w:val="hy-AM"/>
        </w:rPr>
      </w:pPr>
    </w:p>
    <w:p w14:paraId="08B3BD32" w14:textId="6A1B2DC8" w:rsidR="00E72050" w:rsidRPr="00F93B3A" w:rsidRDefault="00E72050" w:rsidP="00E72050">
      <w:pPr>
        <w:rPr>
          <w:ins w:id="1901" w:author="Derenik Petrosyan" w:date="2024-04-23T19:21:00Z"/>
          <w:rFonts w:ascii="Sylfaen" w:hAnsi="Sylfaen"/>
          <w:sz w:val="24"/>
          <w:szCs w:val="24"/>
          <w:lang w:val="hy-AM"/>
        </w:rPr>
      </w:pPr>
      <w:r w:rsidRPr="00F93B3A">
        <w:rPr>
          <w:rFonts w:ascii="Sylfaen" w:hAnsi="Sylfaen"/>
          <w:sz w:val="24"/>
          <w:szCs w:val="24"/>
          <w:lang w:val="hy-AM"/>
        </w:rPr>
        <w:t>Ամփոփելով, Ultra-Reliable Low-Latency Communication-ը (URLLC) 5G տեխնոլոգիայի կարևոր հենասյունն է, որը հնարավորություն է տալիս իրական ժամանակում վերահսկել և մոնիտորինգ համակարգեր արդյունաբերական միջավայրերում առաքելության կարևորագույն ծրագրերի համար: Տրամադրելով ծայրահեղ ցածր հետաձգման հաղորդակցություն մինչև 1 միլիվայրկյան ուշացումով և բարձր հուսալիության հաղորդակցություն 99,999% գերազանցող հուսալիության մակարդակներով, URLLC-ն արդյունաբերական կազմակերպություններին հնարավորություն է տալիս բարձրացնել անվտանգությունը, բարելավել արդյունավետությունը և բացել նորարարությունների և աճի նոր հնարավորություններ Արդյունաբերական իրերի ինտերնետում: (IIoT) էկոհամակարգ.</w:t>
      </w:r>
    </w:p>
    <w:p w14:paraId="2DAFA3DC" w14:textId="32C4490D" w:rsidR="00E4298E" w:rsidRPr="00DC2830" w:rsidDel="00AB7B4E" w:rsidRDefault="00285977">
      <w:pPr>
        <w:spacing w:line="360" w:lineRule="auto"/>
        <w:jc w:val="both"/>
        <w:rPr>
          <w:del w:id="1902" w:author="Derenik Petrosyan" w:date="2024-04-21T22:36:00Z"/>
          <w:rFonts w:ascii="Sylfaen" w:eastAsia="Arial" w:hAnsi="Sylfaen" w:cs="Arial"/>
          <w:sz w:val="24"/>
          <w:szCs w:val="24"/>
        </w:rPr>
      </w:pPr>
      <w:customXmlDelRangeStart w:id="1903" w:author="Derenik Petrosyan" w:date="2024-04-21T22:36:00Z"/>
      <w:sdt>
        <w:sdtPr>
          <w:rPr>
            <w:rFonts w:ascii="Sylfaen" w:hAnsi="Sylfaen"/>
            <w:sz w:val="24"/>
            <w:szCs w:val="24"/>
          </w:rPr>
          <w:tag w:val="goog_rdk_48"/>
          <w:id w:val="236917796"/>
        </w:sdtPr>
        <w:sdtEndPr/>
        <w:sdtContent>
          <w:customXmlDelRangeEnd w:id="1903"/>
          <w:del w:id="1904" w:author="Derenik Petrosyan" w:date="2024-04-21T22:36:00Z">
            <w:r w:rsidR="0059570A" w:rsidRPr="00DC2830" w:rsidDel="00AB7B4E">
              <w:rPr>
                <w:rFonts w:ascii="Sylfaen" w:eastAsia="Tahoma" w:hAnsi="Sylfaen" w:cs="Tahoma"/>
                <w:sz w:val="24"/>
                <w:szCs w:val="24"/>
              </w:rPr>
              <w:delText>Ավելի խորը ուսումնասիրեք 5G ցանցերը IIoT-ի հետ ինտեգրելու տեխնիկական նկատառումները , ներառյալ՝</w:delText>
            </w:r>
          </w:del>
          <w:customXmlDelRangeStart w:id="1905" w:author="Derenik Petrosyan" w:date="2024-04-21T22:36:00Z"/>
        </w:sdtContent>
      </w:sdt>
      <w:customXmlDelRangeEnd w:id="1905"/>
    </w:p>
    <w:p w14:paraId="462E0876" w14:textId="56FFC2F7" w:rsidR="00E4298E" w:rsidRPr="00DC2830" w:rsidDel="00AB7B4E" w:rsidRDefault="00285977">
      <w:pPr>
        <w:spacing w:line="360" w:lineRule="auto"/>
        <w:jc w:val="both"/>
        <w:rPr>
          <w:del w:id="1906" w:author="Derenik Petrosyan" w:date="2024-04-21T22:36:00Z"/>
          <w:rFonts w:ascii="Sylfaen" w:eastAsia="Arial" w:hAnsi="Sylfaen" w:cs="Arial"/>
          <w:sz w:val="24"/>
          <w:szCs w:val="24"/>
        </w:rPr>
      </w:pPr>
      <w:customXmlDelRangeStart w:id="1907" w:author="Derenik Petrosyan" w:date="2024-04-21T22:36:00Z"/>
      <w:sdt>
        <w:sdtPr>
          <w:rPr>
            <w:rFonts w:ascii="Sylfaen" w:hAnsi="Sylfaen"/>
            <w:sz w:val="24"/>
            <w:szCs w:val="24"/>
          </w:rPr>
          <w:tag w:val="goog_rdk_49"/>
          <w:id w:val="-391971065"/>
        </w:sdtPr>
        <w:sdtEndPr/>
        <w:sdtContent>
          <w:customXmlDelRangeEnd w:id="1907"/>
          <w:del w:id="1908" w:author="Derenik Petrosyan" w:date="2024-04-21T22:36:00Z">
            <w:r w:rsidR="0059570A" w:rsidRPr="00DC2830" w:rsidDel="00AB7B4E">
              <w:rPr>
                <w:rFonts w:ascii="Sylfaen" w:eastAsia="Tahoma" w:hAnsi="Sylfaen" w:cs="Tahoma"/>
                <w:sz w:val="24"/>
                <w:szCs w:val="24"/>
              </w:rPr>
              <w:delText>- Անվտանգության արձանագրություններ. Քննարկեք անվտանգության կարևորությունը IIoT տեղակայման մեջ և ուսումնասիրեք անվտանգության արձանագրություններն ու մեխանիզմները՝ ապահովելու տվյալների գաղտնիությունը, ամբողջականությունը և իսկությունը 5G-ով միացված IIoT համակարգերում:</w:delText>
            </w:r>
          </w:del>
          <w:customXmlDelRangeStart w:id="1909" w:author="Derenik Petrosyan" w:date="2024-04-21T22:36:00Z"/>
        </w:sdtContent>
      </w:sdt>
      <w:customXmlDelRangeEnd w:id="1909"/>
    </w:p>
    <w:p w14:paraId="6F077307" w14:textId="0AC5296B" w:rsidR="00E4298E" w:rsidRPr="00DC2830" w:rsidDel="00AB7B4E" w:rsidRDefault="00285977">
      <w:pPr>
        <w:spacing w:line="360" w:lineRule="auto"/>
        <w:jc w:val="both"/>
        <w:rPr>
          <w:del w:id="1910" w:author="Derenik Petrosyan" w:date="2024-04-21T22:36:00Z"/>
          <w:rFonts w:ascii="Sylfaen" w:eastAsia="Arial" w:hAnsi="Sylfaen" w:cs="Arial"/>
          <w:sz w:val="24"/>
          <w:szCs w:val="24"/>
        </w:rPr>
      </w:pPr>
      <w:customXmlDelRangeStart w:id="1911" w:author="Derenik Petrosyan" w:date="2024-04-21T22:36:00Z"/>
      <w:sdt>
        <w:sdtPr>
          <w:rPr>
            <w:rFonts w:ascii="Sylfaen" w:hAnsi="Sylfaen"/>
            <w:sz w:val="24"/>
            <w:szCs w:val="24"/>
          </w:rPr>
          <w:tag w:val="goog_rdk_50"/>
          <w:id w:val="332808957"/>
        </w:sdtPr>
        <w:sdtEndPr/>
        <w:sdtContent>
          <w:customXmlDelRangeEnd w:id="1911"/>
          <w:del w:id="1912" w:author="Derenik Petrosyan" w:date="2024-04-21T22:36:00Z">
            <w:r w:rsidR="0059570A" w:rsidRPr="00DC2830" w:rsidDel="00AB7B4E">
              <w:rPr>
                <w:rFonts w:ascii="Sylfaen" w:eastAsia="Tahoma" w:hAnsi="Sylfaen" w:cs="Tahoma"/>
                <w:sz w:val="24"/>
                <w:szCs w:val="24"/>
              </w:rPr>
              <w:delText>IIoT էկոհամակարգերում տարասեռ սարքերի, սենսորների և հարթակների միջև անխափան հաղորդակցության և ինտեգրման համար :</w:delText>
            </w:r>
          </w:del>
          <w:customXmlDelRangeStart w:id="1913" w:author="Derenik Petrosyan" w:date="2024-04-21T22:36:00Z"/>
        </w:sdtContent>
      </w:sdt>
      <w:customXmlDelRangeEnd w:id="1913"/>
    </w:p>
    <w:p w14:paraId="0BD4BD6C" w14:textId="6B839FB5" w:rsidR="00E4298E" w:rsidRPr="00DC2830" w:rsidDel="00AB7B4E" w:rsidRDefault="00285977">
      <w:pPr>
        <w:spacing w:line="360" w:lineRule="auto"/>
        <w:jc w:val="both"/>
        <w:rPr>
          <w:del w:id="1914" w:author="Derenik Petrosyan" w:date="2024-04-21T22:36:00Z"/>
          <w:rFonts w:ascii="Sylfaen" w:eastAsia="Arial" w:hAnsi="Sylfaen" w:cs="Arial"/>
          <w:sz w:val="24"/>
          <w:szCs w:val="24"/>
        </w:rPr>
      </w:pPr>
      <w:customXmlDelRangeStart w:id="1915" w:author="Derenik Petrosyan" w:date="2024-04-21T22:36:00Z"/>
      <w:sdt>
        <w:sdtPr>
          <w:rPr>
            <w:rFonts w:ascii="Sylfaen" w:hAnsi="Sylfaen"/>
            <w:sz w:val="24"/>
            <w:szCs w:val="24"/>
          </w:rPr>
          <w:tag w:val="goog_rdk_51"/>
          <w:id w:val="710157079"/>
        </w:sdtPr>
        <w:sdtEndPr/>
        <w:sdtContent>
          <w:customXmlDelRangeEnd w:id="1915"/>
          <w:del w:id="1916" w:author="Derenik Petrosyan" w:date="2024-04-21T22:36:00Z">
            <w:r w:rsidR="0059570A" w:rsidRPr="00DC2830" w:rsidDel="00AB7B4E">
              <w:rPr>
                <w:rFonts w:ascii="Sylfaen" w:eastAsia="Tahoma" w:hAnsi="Sylfaen" w:cs="Tahoma"/>
                <w:sz w:val="24"/>
                <w:szCs w:val="24"/>
              </w:rPr>
              <w:delText>IIoT հավելվածների հուսալիությունը, հասանելիությունը և կատարումը 5G ցանցերում, հատկապես առաքելության կարևոր և հետաձգման նկատմամբ զգայուն օգտագործման դեպքերի համար:</w:delText>
            </w:r>
          </w:del>
          <w:customXmlDelRangeStart w:id="1917" w:author="Derenik Petrosyan" w:date="2024-04-21T22:36:00Z"/>
        </w:sdtContent>
      </w:sdt>
      <w:customXmlDelRangeEnd w:id="1917"/>
    </w:p>
    <w:p w14:paraId="7B737EAB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18" w:name="_Toc165229614"/>
    <w:p w14:paraId="18CF6D4B" w14:textId="3460EFDB" w:rsidR="00E4298E" w:rsidRPr="00DC2830" w:rsidRDefault="00285977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919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52"/>
          <w:id w:val="-2003495410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3.3 </w:t>
          </w:r>
          <w:ins w:id="1920" w:author="Derenik Petrosyan" w:date="2024-04-21T22:37:00Z">
            <w:r w:rsidR="00AB7B4E">
              <w:rPr>
                <w:rFonts w:ascii="Sylfaen" w:eastAsia="Arial" w:hAnsi="Sylfaen" w:cs="Arial"/>
                <w:sz w:val="24"/>
                <w:szCs w:val="24"/>
                <w:lang w:val="hy-AM"/>
              </w:rPr>
              <w:t>Զ</w:t>
            </w:r>
            <w:r w:rsidR="00AB7B4E" w:rsidRPr="00636AC3">
              <w:rPr>
                <w:rFonts w:ascii="Sylfaen" w:eastAsia="Arial" w:hAnsi="Sylfaen" w:cs="Arial"/>
                <w:sz w:val="24"/>
                <w:szCs w:val="24"/>
              </w:rPr>
              <w:t>անգվածային մեքենայական տիպի հաղորդակցությունը (mMTC),</w:t>
            </w:r>
          </w:ins>
          <w:del w:id="1921" w:author="Derenik Petrosyan" w:date="2024-04-21T22:37:00Z">
            <w:r w:rsidR="0059570A" w:rsidRPr="00DC2830" w:rsidDel="00AB7B4E">
              <w:rPr>
                <w:rFonts w:ascii="Sylfaen" w:eastAsia="Tahoma" w:hAnsi="Sylfaen" w:cs="Tahoma"/>
                <w:sz w:val="24"/>
                <w:szCs w:val="24"/>
              </w:rPr>
              <w:delText>Ցանցի ճարտարապետության և տեղակայման նկատառումներ</w:delText>
            </w:r>
          </w:del>
        </w:sdtContent>
      </w:sdt>
      <w:bookmarkEnd w:id="1918"/>
    </w:p>
    <w:p w14:paraId="68A0A3CB" w14:textId="00C2F729" w:rsidR="00E4298E" w:rsidRPr="00BE2C29" w:rsidDel="002B6DB0" w:rsidRDefault="00E4298E">
      <w:pPr>
        <w:spacing w:line="360" w:lineRule="auto"/>
        <w:jc w:val="both"/>
        <w:rPr>
          <w:del w:id="1922" w:author="Derenik Petrosyan" w:date="2024-04-21T22:37:00Z"/>
          <w:rFonts w:ascii="Sylfaen" w:eastAsia="Arial" w:hAnsi="Sylfaen" w:cs="Arial"/>
          <w:sz w:val="24"/>
          <w:szCs w:val="24"/>
        </w:rPr>
      </w:pPr>
    </w:p>
    <w:p w14:paraId="3014D5BC" w14:textId="13010AFB" w:rsidR="00B97CF2" w:rsidRDefault="00BE2C29" w:rsidP="00027596">
      <w:pPr>
        <w:pStyle w:val="Heading3"/>
        <w:rPr>
          <w:rFonts w:ascii="Sylfaen" w:hAnsi="Sylfaen" w:cs="Times New Roman"/>
          <w:lang w:val="hy-AM"/>
        </w:rPr>
      </w:pPr>
      <w:bookmarkStart w:id="1923" w:name="_Toc165229615"/>
      <w:ins w:id="1924" w:author="Derenik Petrosyan" w:date="2024-04-23T19:26:00Z">
        <w:r w:rsidRPr="00BE2C29">
          <w:rPr>
            <w:rFonts w:ascii="Sylfaen" w:hAnsi="Sylfaen"/>
            <w:lang w:val="hy-AM"/>
          </w:rPr>
          <w:t>3</w:t>
        </w:r>
        <w:r w:rsidRPr="00BE2C29">
          <w:rPr>
            <w:rFonts w:ascii="Times New Roman" w:hAnsi="Times New Roman" w:cs="Times New Roman"/>
            <w:lang w:val="hy-AM"/>
          </w:rPr>
          <w:t>․</w:t>
        </w:r>
        <w:r w:rsidRPr="00BE2C29">
          <w:rPr>
            <w:rFonts w:ascii="Sylfaen" w:hAnsi="Sylfaen" w:cs="Times New Roman"/>
            <w:lang w:val="hy-AM"/>
            <w:rPrChange w:id="1925" w:author="Derenik Petrosyan" w:date="2024-04-23T19:27:00Z">
              <w:rPr>
                <w:rFonts w:ascii="Times New Roman" w:hAnsi="Times New Roman" w:cs="Times New Roman"/>
                <w:lang w:val="hy-AM"/>
              </w:rPr>
            </w:rPrChange>
          </w:rPr>
          <w:t>3</w:t>
        </w:r>
        <w:r w:rsidRPr="00BE2C29">
          <w:rPr>
            <w:rFonts w:ascii="Times New Roman" w:hAnsi="Times New Roman" w:cs="Times New Roman"/>
            <w:lang w:val="hy-AM"/>
          </w:rPr>
          <w:t>․</w:t>
        </w:r>
        <w:r w:rsidRPr="00BE2C29">
          <w:rPr>
            <w:rFonts w:ascii="Sylfaen" w:hAnsi="Sylfaen" w:cs="Times New Roman"/>
            <w:lang w:val="hy-AM"/>
            <w:rPrChange w:id="1926" w:author="Derenik Petrosyan" w:date="2024-04-23T19:27:00Z">
              <w:rPr>
                <w:rFonts w:ascii="Times New Roman" w:hAnsi="Times New Roman" w:cs="Times New Roman"/>
                <w:lang w:val="hy-AM"/>
              </w:rPr>
            </w:rPrChange>
          </w:rPr>
          <w:t>1 mMTC-ի ակնարկ</w:t>
        </w:r>
      </w:ins>
      <w:bookmarkEnd w:id="1923"/>
      <w:customXmlDelRangeStart w:id="1927" w:author="Derenik Petrosyan" w:date="2024-04-21T22:37:00Z"/>
      <w:sdt>
        <w:sdtPr>
          <w:rPr>
            <w:rFonts w:ascii="Sylfaen" w:hAnsi="Sylfaen"/>
          </w:rPr>
          <w:tag w:val="goog_rdk_53"/>
          <w:id w:val="1993371547"/>
        </w:sdtPr>
        <w:sdtEndPr/>
        <w:sdtContent>
          <w:customXmlDelRangeEnd w:id="1927"/>
          <w:del w:id="1928" w:author="Derenik Petrosyan" w:date="2024-04-21T22:37:00Z">
            <w:r w:rsidR="0059570A" w:rsidRPr="00BE2C29" w:rsidDel="00CE7F18">
              <w:rPr>
                <w:rFonts w:ascii="Sylfaen" w:eastAsia="Tahoma" w:hAnsi="Sylfaen" w:cs="Tahoma"/>
              </w:rPr>
              <w:delText>Քննարկեք ցանցի ճարտարապետությունը և տեղակայման նկատառումները 5G-ով միացված IIoT տեղակայումների համար, ներառյալ.</w:delText>
            </w:r>
          </w:del>
          <w:customXmlDelRangeStart w:id="1929" w:author="Derenik Petrosyan" w:date="2024-04-21T22:37:00Z"/>
        </w:sdtContent>
      </w:sdt>
      <w:customXmlDelRangeEnd w:id="1929"/>
    </w:p>
    <w:p w14:paraId="2A0EF954" w14:textId="5D0FAE70" w:rsidR="00F45BDB" w:rsidRPr="00F45BDB" w:rsidRDefault="00F45BDB" w:rsidP="00F45BDB">
      <w:pPr>
        <w:jc w:val="both"/>
        <w:rPr>
          <w:rFonts w:ascii="Sylfaen" w:hAnsi="Sylfaen"/>
          <w:sz w:val="24"/>
          <w:szCs w:val="24"/>
          <w:lang w:val="hy-AM"/>
        </w:rPr>
      </w:pPr>
      <w:r>
        <w:rPr>
          <w:rFonts w:ascii="Sylfaen" w:hAnsi="Sylfaen"/>
          <w:sz w:val="24"/>
          <w:szCs w:val="24"/>
          <w:lang w:val="hy-AM"/>
        </w:rPr>
        <w:tab/>
      </w:r>
      <w:r w:rsidRPr="00F45BDB">
        <w:rPr>
          <w:rFonts w:ascii="Sylfaen" w:hAnsi="Sylfaen"/>
          <w:sz w:val="24"/>
          <w:szCs w:val="24"/>
          <w:lang w:val="hy-AM"/>
        </w:rPr>
        <w:t>Massive Machine-Type Communication-ը (mMTC) 5G տեխնոլոգիայի հիմնական բաղադրիչն է, որը նախատեսված է աջակցելու մեծ թվով Իրերի ինտերնետի (IoT) սարքերի և սենսորների միացման կարիքները: Ի տարբերություն ավանդական հաղորդակցման համակարգերի, որոնք հիմնականում կենտրոնանում են մարդ-մարդ հաղորդակցության վրա, mMTC-ն օպտիմիզացված է մեքենա-մեքենա (M2M) հաղորդակցության համար՝ հնարավորություն տալով անխափան կապ ունենալ IoT հավելվածների լայն շրջանակի համար:</w:t>
      </w:r>
    </w:p>
    <w:p w14:paraId="7CD7D949" w14:textId="77777777" w:rsidR="003A6BFC" w:rsidRPr="003A6BFC" w:rsidDel="00BE2C29" w:rsidRDefault="003A6BFC" w:rsidP="003A6BFC">
      <w:pPr>
        <w:rPr>
          <w:del w:id="1930" w:author="Derenik Petrosyan" w:date="2024-04-21T22:37:00Z"/>
          <w:rFonts w:asciiTheme="minorHAnsi" w:hAnsiTheme="minorHAnsi"/>
          <w:lang w:val="hy-AM"/>
        </w:rPr>
      </w:pPr>
    </w:p>
    <w:p w14:paraId="3A57420F" w14:textId="17C79680" w:rsidR="002C5BBB" w:rsidRPr="002C5BBB" w:rsidRDefault="002C5BBB">
      <w:pPr>
        <w:pStyle w:val="Heading3"/>
        <w:rPr>
          <w:ins w:id="1931" w:author="Derenik Petrosyan" w:date="2024-04-23T19:34:00Z"/>
          <w:rFonts w:asciiTheme="minorHAnsi" w:hAnsiTheme="minorHAnsi"/>
          <w:lang w:val="hy-AM"/>
          <w:rPrChange w:id="1932" w:author="Derenik Petrosyan" w:date="2024-04-23T19:34:00Z">
            <w:rPr>
              <w:ins w:id="1933" w:author="Derenik Petrosyan" w:date="2024-04-23T19:34:00Z"/>
            </w:rPr>
          </w:rPrChange>
        </w:rPr>
        <w:pPrChange w:id="1934" w:author="Derenik Petrosyan" w:date="2024-04-23T19:34:00Z">
          <w:pPr/>
        </w:pPrChange>
      </w:pPr>
      <w:bookmarkStart w:id="1935" w:name="_Toc165229616"/>
      <w:ins w:id="1936" w:author="Derenik Petrosyan" w:date="2024-04-23T19:34:00Z">
        <w:r>
          <w:rPr>
            <w:rFonts w:asciiTheme="minorHAnsi" w:hAnsiTheme="minorHAnsi"/>
            <w:lang w:val="hy-AM"/>
          </w:rPr>
          <w:t xml:space="preserve">3․3․2 </w:t>
        </w:r>
        <w:r w:rsidR="00B97CF2" w:rsidRPr="00B97CF2">
          <w:rPr>
            <w:rFonts w:asciiTheme="minorHAnsi" w:hAnsiTheme="minorHAnsi"/>
            <w:lang w:val="hy-AM"/>
          </w:rPr>
          <w:t>Ծրագրեր արդյունաբերական IoT ինտեգրման մեջ</w:t>
        </w:r>
        <w:bookmarkEnd w:id="1935"/>
      </w:ins>
    </w:p>
    <w:p w14:paraId="261968F6" w14:textId="24ADCD47" w:rsidR="002C5BBB" w:rsidRDefault="00755192" w:rsidP="002C5BBB">
      <w:pPr>
        <w:rPr>
          <w:lang w:val="hy-AM"/>
        </w:rPr>
      </w:pPr>
      <w:r>
        <w:rPr>
          <w:lang w:val="hy-AM"/>
        </w:rPr>
        <w:t xml:space="preserve"> </w:t>
      </w:r>
    </w:p>
    <w:p w14:paraId="6EA727C0" w14:textId="77777777" w:rsidR="003A6BFC" w:rsidRPr="003A6BFC" w:rsidRDefault="00755192" w:rsidP="003A6BFC">
      <w:pPr>
        <w:spacing w:line="360" w:lineRule="auto"/>
        <w:jc w:val="both"/>
        <w:rPr>
          <w:rFonts w:ascii="Sylfaen" w:hAnsi="Sylfaen"/>
          <w:sz w:val="24"/>
          <w:szCs w:val="24"/>
          <w:lang w:val="hy-AM"/>
        </w:rPr>
      </w:pPr>
      <w:r>
        <w:rPr>
          <w:lang w:val="hy-AM"/>
        </w:rPr>
        <w:tab/>
      </w:r>
      <w:r w:rsidR="003A6BFC" w:rsidRPr="003A6BFC">
        <w:rPr>
          <w:rFonts w:ascii="Sylfaen" w:hAnsi="Sylfaen"/>
          <w:sz w:val="24"/>
          <w:szCs w:val="24"/>
          <w:lang w:val="hy-AM"/>
        </w:rPr>
        <w:t>mMTC-ն արդյունաբերական կազմակերպություններին հնարավորություն է տալիս տեղակայել սենսորների, ակտուատորների և արդյունաբերական սարքավորումների խիտ ցանցեր՝ հեշտացնելով իրական ժամանակի մոնիտորինգը, վերահսկումը և գործընթացների և գործառնությունների օպտիմալացումը: Արդյունաբերական պարամետրերում mMTC-ի որոշ հիմնական կիրառություններ ներառում են.</w:t>
      </w:r>
    </w:p>
    <w:p w14:paraId="1DACEBDC" w14:textId="77777777" w:rsidR="003A6BFC" w:rsidRPr="003A6BFC" w:rsidRDefault="003A6BFC" w:rsidP="003A6BFC">
      <w:pPr>
        <w:spacing w:line="360" w:lineRule="auto"/>
        <w:jc w:val="both"/>
        <w:rPr>
          <w:rFonts w:ascii="Sylfaen" w:hAnsi="Sylfaen"/>
          <w:sz w:val="24"/>
          <w:szCs w:val="24"/>
          <w:lang w:val="hy-AM"/>
        </w:rPr>
      </w:pPr>
    </w:p>
    <w:p w14:paraId="0DE11B2F" w14:textId="77777777" w:rsidR="003A6BFC" w:rsidRPr="003A6BFC" w:rsidRDefault="003A6BFC" w:rsidP="003A6BFC">
      <w:pPr>
        <w:spacing w:line="360" w:lineRule="auto"/>
        <w:jc w:val="both"/>
        <w:rPr>
          <w:rFonts w:ascii="Sylfaen" w:hAnsi="Sylfaen"/>
          <w:sz w:val="24"/>
          <w:szCs w:val="24"/>
          <w:lang w:val="hy-AM"/>
        </w:rPr>
      </w:pPr>
      <w:r w:rsidRPr="003A6BFC">
        <w:rPr>
          <w:rFonts w:ascii="Sylfaen" w:hAnsi="Sylfaen"/>
          <w:sz w:val="24"/>
          <w:szCs w:val="24"/>
          <w:lang w:val="hy-AM"/>
        </w:rPr>
        <w:t>- **Smart Factory**. mMTC-ն հնարավորություն է տալիս սենսորների և ակտուատորների տեղակայումը արտադրական ձեռնարկություններում, ինչը թույլ է տալիս իրական ժամանակում վերահսկել սարքավորումների աշխատանքը, արտադրական գործընթացները և շրջակա միջավայրի պայմանները: Սա հնարավորություն է տալիս կանխատեսելի սպասարկում, ակտիվ օպտիմիզացում և արտադրության հարմարվողական ռազմավարություններ՝ բարձրացնելով արդյունավետությունն ու արտադրողականությունը խելացի գործարաններում:</w:t>
      </w:r>
    </w:p>
    <w:p w14:paraId="0FDC9FC3" w14:textId="77777777" w:rsidR="003A6BFC" w:rsidRPr="003A6BFC" w:rsidRDefault="003A6BFC" w:rsidP="003A6BFC">
      <w:pPr>
        <w:spacing w:line="360" w:lineRule="auto"/>
        <w:jc w:val="both"/>
        <w:rPr>
          <w:rFonts w:ascii="Sylfaen" w:hAnsi="Sylfaen"/>
          <w:sz w:val="24"/>
          <w:szCs w:val="24"/>
          <w:lang w:val="hy-AM"/>
        </w:rPr>
      </w:pPr>
    </w:p>
    <w:p w14:paraId="1DE9AC79" w14:textId="77777777" w:rsidR="003A6BFC" w:rsidRPr="003A6BFC" w:rsidRDefault="003A6BFC" w:rsidP="003A6BFC">
      <w:pPr>
        <w:spacing w:line="360" w:lineRule="auto"/>
        <w:jc w:val="both"/>
        <w:rPr>
          <w:rFonts w:ascii="Sylfaen" w:hAnsi="Sylfaen"/>
          <w:sz w:val="24"/>
          <w:szCs w:val="24"/>
          <w:lang w:val="hy-AM"/>
        </w:rPr>
      </w:pPr>
      <w:r w:rsidRPr="003A6BFC">
        <w:rPr>
          <w:rFonts w:ascii="Sylfaen" w:hAnsi="Sylfaen"/>
          <w:sz w:val="24"/>
          <w:szCs w:val="24"/>
          <w:lang w:val="hy-AM"/>
        </w:rPr>
        <w:t>- **Խելացի Ցանց**. mMTC-ն հեշտացնում է սենսորների և խելացի հաշվիչների ինտեգրումը էլեկտրական ցանցերում՝ թույլ տալով կոմունալ ծառայություններին վերահսկել էներգիայի սպառումը, հայտնաբերել անսարքությունները և կառավարել բաշխված էներգիայի ռեսուրսները իրական ժամանակում: Սա թույլ է տալիս ավելի արդյունավետ էներգիայի բաշխում, բարելավված ցանցի հուսալիություն և վերականգնվող էներգիայի աղբյուրների ուժեղացված ինտեգրում՝ նպաստելով ավելի կայուն էներգետիկ համակարգի անցմանը:</w:t>
      </w:r>
    </w:p>
    <w:p w14:paraId="288A4D04" w14:textId="77777777" w:rsidR="003A6BFC" w:rsidRPr="003A6BFC" w:rsidRDefault="003A6BFC" w:rsidP="003A6BFC">
      <w:pPr>
        <w:spacing w:line="360" w:lineRule="auto"/>
        <w:jc w:val="both"/>
        <w:rPr>
          <w:rFonts w:ascii="Sylfaen" w:hAnsi="Sylfaen"/>
          <w:sz w:val="24"/>
          <w:szCs w:val="24"/>
          <w:lang w:val="hy-AM"/>
        </w:rPr>
      </w:pPr>
    </w:p>
    <w:p w14:paraId="7C58958F" w14:textId="5CB948A0" w:rsidR="00755192" w:rsidRPr="003A6BFC" w:rsidRDefault="003A6BFC" w:rsidP="003A6BFC">
      <w:pPr>
        <w:spacing w:line="360" w:lineRule="auto"/>
        <w:jc w:val="both"/>
        <w:rPr>
          <w:ins w:id="1937" w:author="Derenik Petrosyan" w:date="2024-04-23T19:34:00Z"/>
          <w:rFonts w:ascii="Sylfaen" w:hAnsi="Sylfaen"/>
          <w:sz w:val="24"/>
          <w:szCs w:val="24"/>
          <w:lang w:val="hy-AM"/>
          <w:rPrChange w:id="1938" w:author="Derenik Petrosyan" w:date="2024-04-23T19:34:00Z">
            <w:rPr>
              <w:ins w:id="1939" w:author="Derenik Petrosyan" w:date="2024-04-23T19:34:00Z"/>
              <w:rFonts w:ascii="Sylfaen" w:eastAsia="Arial" w:hAnsi="Sylfaen" w:cs="Arial"/>
              <w:sz w:val="24"/>
              <w:szCs w:val="24"/>
            </w:rPr>
          </w:rPrChange>
        </w:rPr>
      </w:pPr>
      <w:r w:rsidRPr="003A6BFC">
        <w:rPr>
          <w:rFonts w:ascii="Sylfaen" w:hAnsi="Sylfaen"/>
          <w:sz w:val="24"/>
          <w:szCs w:val="24"/>
          <w:lang w:val="hy-AM"/>
        </w:rPr>
        <w:t>- **Ակտիվների կառավարում**. mMTC-ն կազմակերպություններին հնարավորություն է տալիս հետևել և կառավարել ակտիվներն ու գույքագրումը իրական ժամանակում՝ նվազեցնելով գույքագրման ծախսերը, նվազագույնի հասցնելով կորուստները և բարելավելով ակտիվների օգտագործումը: Ներկառուցված սենսորներով և կապակցման հնարավորություններով IoT սարքեր տեղակայելով՝ կազմակերպությունները կարող են վերահսկել ակտիվների գտնվելու վայրը, վիճակը և կարգավիճակը իրենց կյանքի ցիկլի ընթացքում՝ օպտիմալացնելով ռեսուրսների բաշխումը և պարզեցնելով գործողությունները:</w:t>
      </w:r>
    </w:p>
    <w:p w14:paraId="36D9219B" w14:textId="77777777" w:rsidR="00E4298E" w:rsidRDefault="00E4298E" w:rsidP="003A6BFC">
      <w:pPr>
        <w:spacing w:line="360" w:lineRule="auto"/>
        <w:rPr>
          <w:rFonts w:ascii="Sylfaen" w:eastAsia="Arial" w:hAnsi="Sylfaen" w:cs="Arial"/>
          <w:sz w:val="24"/>
          <w:szCs w:val="24"/>
        </w:rPr>
      </w:pPr>
    </w:p>
    <w:p w14:paraId="520CC988" w14:textId="45E5E45D" w:rsidR="003A6BFC" w:rsidRDefault="003A6BFC" w:rsidP="003A6BFC">
      <w:pPr>
        <w:pStyle w:val="Heading3"/>
        <w:rPr>
          <w:rFonts w:ascii="Times New Roman" w:eastAsia="Arial" w:hAnsi="Times New Roman" w:cs="Times New Roman"/>
          <w:lang w:val="hy-AM"/>
        </w:rPr>
      </w:pPr>
      <w:bookmarkStart w:id="1940" w:name="_Toc165229617"/>
      <w:r>
        <w:rPr>
          <w:rFonts w:ascii="Sylfaen" w:eastAsia="Arial" w:hAnsi="Sylfaen" w:cs="Arial"/>
          <w:lang w:val="hy-AM"/>
        </w:rPr>
        <w:t>3</w:t>
      </w:r>
      <w:r>
        <w:rPr>
          <w:rFonts w:ascii="Times New Roman" w:eastAsia="Arial" w:hAnsi="Times New Roman" w:cs="Times New Roman"/>
          <w:lang w:val="hy-AM"/>
        </w:rPr>
        <w:t xml:space="preserve">․3․3 </w:t>
      </w:r>
      <w:r w:rsidR="003D1A18" w:rsidRPr="003D1A18">
        <w:rPr>
          <w:rFonts w:ascii="Times New Roman" w:eastAsia="Arial" w:hAnsi="Times New Roman" w:cs="Times New Roman"/>
          <w:lang w:val="hy-AM"/>
        </w:rPr>
        <w:t>mMTC-ի առավելությունները IIoT ինտեգրման մեջ</w:t>
      </w:r>
      <w:bookmarkEnd w:id="1940"/>
    </w:p>
    <w:p w14:paraId="5B56ECE3" w14:textId="30CA9728" w:rsidR="003D1A18" w:rsidRDefault="003D1A18" w:rsidP="003D1A18">
      <w:pPr>
        <w:rPr>
          <w:lang w:val="hy-AM"/>
        </w:rPr>
      </w:pPr>
      <w:r>
        <w:rPr>
          <w:lang w:val="hy-AM"/>
        </w:rPr>
        <w:tab/>
      </w:r>
    </w:p>
    <w:p w14:paraId="03AEBB38" w14:textId="77777777" w:rsidR="004B41C4" w:rsidRPr="004B41C4" w:rsidRDefault="004B41C4" w:rsidP="004B41C4">
      <w:pPr>
        <w:spacing w:line="360" w:lineRule="auto"/>
        <w:jc w:val="both"/>
        <w:rPr>
          <w:rFonts w:ascii="Sylfaen" w:hAnsi="Sylfaen"/>
          <w:sz w:val="24"/>
          <w:szCs w:val="24"/>
          <w:lang w:val="hy-AM"/>
        </w:rPr>
      </w:pPr>
      <w:r>
        <w:rPr>
          <w:lang w:val="hy-AM"/>
        </w:rPr>
        <w:lastRenderedPageBreak/>
        <w:tab/>
      </w:r>
      <w:r w:rsidRPr="004B41C4">
        <w:rPr>
          <w:rFonts w:ascii="Sylfaen" w:hAnsi="Sylfaen"/>
          <w:sz w:val="24"/>
          <w:szCs w:val="24"/>
          <w:lang w:val="hy-AM"/>
        </w:rPr>
        <w:t>mMTC-ի ինտեգրումը իրերի արդյունաբերական ինտերնետի (IIoT) էկոհամակարգերին առաջարկում է մի քանի հիմնական առավելություններ արդյունաբերական կազմակերպությունների համար.</w:t>
      </w:r>
    </w:p>
    <w:p w14:paraId="6150FC07" w14:textId="77777777" w:rsidR="004B41C4" w:rsidRPr="004B41C4" w:rsidRDefault="004B41C4" w:rsidP="004B41C4">
      <w:pPr>
        <w:spacing w:line="360" w:lineRule="auto"/>
        <w:jc w:val="both"/>
        <w:rPr>
          <w:rFonts w:ascii="Sylfaen" w:hAnsi="Sylfaen"/>
          <w:sz w:val="24"/>
          <w:szCs w:val="24"/>
          <w:lang w:val="hy-AM"/>
        </w:rPr>
      </w:pPr>
    </w:p>
    <w:p w14:paraId="7AE18A95" w14:textId="77777777" w:rsidR="004B41C4" w:rsidRPr="004B41C4" w:rsidRDefault="004B41C4" w:rsidP="004B41C4">
      <w:pPr>
        <w:spacing w:line="360" w:lineRule="auto"/>
        <w:jc w:val="both"/>
        <w:rPr>
          <w:rFonts w:ascii="Sylfaen" w:hAnsi="Sylfaen"/>
          <w:sz w:val="24"/>
          <w:szCs w:val="24"/>
          <w:lang w:val="hy-AM"/>
        </w:rPr>
      </w:pPr>
      <w:r w:rsidRPr="004B41C4">
        <w:rPr>
          <w:rFonts w:ascii="Sylfaen" w:hAnsi="Sylfaen"/>
          <w:sz w:val="24"/>
          <w:szCs w:val="24"/>
          <w:lang w:val="hy-AM"/>
        </w:rPr>
        <w:t>- **Scalable Connectivity**. mMTC-ն արդյունաբերական կազմակերպություններին հնարավորություն է տալիս միացնել հսկայական թվով IoT սարքեր և սենսորներ՝ թույլ տալով խիտ ցանցեր տեղակայել հազարավոր կամ նույնիսկ միլիոնավոր միացված սարքերով: Այս մասշտաբային կապի հնարավորությունը էական է IIoT հավելվածների համար, որոնք պահանջում են սենսորների և ակտուատորների լայնածավալ տեղակայում արդյունաբերական օբյեկտներում և ենթակառուցվածքներում:</w:t>
      </w:r>
    </w:p>
    <w:p w14:paraId="398E6180" w14:textId="77777777" w:rsidR="004B41C4" w:rsidRPr="004B41C4" w:rsidRDefault="004B41C4" w:rsidP="004B41C4">
      <w:pPr>
        <w:spacing w:line="360" w:lineRule="auto"/>
        <w:jc w:val="both"/>
        <w:rPr>
          <w:rFonts w:ascii="Sylfaen" w:hAnsi="Sylfaen"/>
          <w:sz w:val="24"/>
          <w:szCs w:val="24"/>
          <w:lang w:val="hy-AM"/>
        </w:rPr>
      </w:pPr>
    </w:p>
    <w:p w14:paraId="263F5095" w14:textId="77777777" w:rsidR="004B41C4" w:rsidRPr="004B41C4" w:rsidRDefault="004B41C4" w:rsidP="004B41C4">
      <w:pPr>
        <w:spacing w:line="360" w:lineRule="auto"/>
        <w:jc w:val="both"/>
        <w:rPr>
          <w:rFonts w:ascii="Sylfaen" w:hAnsi="Sylfaen"/>
          <w:sz w:val="24"/>
          <w:szCs w:val="24"/>
          <w:lang w:val="hy-AM"/>
        </w:rPr>
      </w:pPr>
      <w:r w:rsidRPr="004B41C4">
        <w:rPr>
          <w:rFonts w:ascii="Sylfaen" w:hAnsi="Sylfaen"/>
          <w:sz w:val="24"/>
          <w:szCs w:val="24"/>
          <w:lang w:val="hy-AM"/>
        </w:rPr>
        <w:t>- **Իրական ժամանակի մոնիտորինգ և վերահսկում**. mMTC-ն հեշտացնում է իրական ժամանակի մոնիտորինգը, վերահսկումը և օպտիմիզացումը արդյունաբերական միջավայրերում գործընթացների և գործողությունների համար: IoT սարքերի համար անխափան կապ ապահովելով, mMTC-ն կազմակերպություններին հնարավորություն է տալիս հավաքել և վերլուծել տվյալները իրական ժամանակում՝ թույլ տալով ակտիվ որոշումներ կայացնել, կանխատեսելի սպասարկում և հարմարվողական վերահսկման ռազմավարություններ:</w:t>
      </w:r>
    </w:p>
    <w:p w14:paraId="660318E0" w14:textId="77777777" w:rsidR="004B41C4" w:rsidRPr="004B41C4" w:rsidRDefault="004B41C4" w:rsidP="004B41C4">
      <w:pPr>
        <w:spacing w:line="360" w:lineRule="auto"/>
        <w:jc w:val="both"/>
        <w:rPr>
          <w:rFonts w:ascii="Sylfaen" w:hAnsi="Sylfaen"/>
          <w:sz w:val="24"/>
          <w:szCs w:val="24"/>
          <w:lang w:val="hy-AM"/>
        </w:rPr>
      </w:pPr>
    </w:p>
    <w:p w14:paraId="1FDE44C9" w14:textId="77777777" w:rsidR="004B41C4" w:rsidRPr="004B41C4" w:rsidRDefault="004B41C4" w:rsidP="004B41C4">
      <w:pPr>
        <w:spacing w:line="360" w:lineRule="auto"/>
        <w:jc w:val="both"/>
        <w:rPr>
          <w:rFonts w:ascii="Sylfaen" w:hAnsi="Sylfaen"/>
          <w:sz w:val="24"/>
          <w:szCs w:val="24"/>
          <w:lang w:val="hy-AM"/>
        </w:rPr>
      </w:pPr>
      <w:r w:rsidRPr="004B41C4">
        <w:rPr>
          <w:rFonts w:ascii="Sylfaen" w:hAnsi="Sylfaen"/>
          <w:sz w:val="24"/>
          <w:szCs w:val="24"/>
          <w:lang w:val="hy-AM"/>
        </w:rPr>
        <w:t>- **Ավելացված արդյունավետություն և արտադրողականություն**. mMTC-ն արդյունաբերական կազմակերպություններին հնարավորություն է տալիս բարելավել արդյունավետությունն ու արտադրողականությունը՝ օպտիմալացնելով ռեսուրսների բաշխումը, նվազագույնի հասցնելով պարապուրդը և նվազեցնելով գործառնական ծախսերը: Օգտագործելով իրական ժամանակի տվյալները IoT սարքերից՝ կազմակերպությունները կարող են բացահայտել անարդյունավետությունները, պարզեցնել աշխատանքային հոսքերը և օպտիմալացնել գործընթացները՝ հանգեցնելով բարելավված կատարողականության և մրցունակության:</w:t>
      </w:r>
    </w:p>
    <w:p w14:paraId="2D018CB7" w14:textId="77777777" w:rsidR="004B41C4" w:rsidRPr="004B41C4" w:rsidRDefault="004B41C4" w:rsidP="004B41C4">
      <w:pPr>
        <w:spacing w:line="360" w:lineRule="auto"/>
        <w:jc w:val="both"/>
        <w:rPr>
          <w:rFonts w:ascii="Sylfaen" w:hAnsi="Sylfaen"/>
          <w:sz w:val="24"/>
          <w:szCs w:val="24"/>
          <w:lang w:val="hy-AM"/>
        </w:rPr>
      </w:pPr>
    </w:p>
    <w:p w14:paraId="4777EAB5" w14:textId="2F801D13" w:rsidR="003D1A18" w:rsidRPr="004B41C4" w:rsidRDefault="004B41C4" w:rsidP="004B41C4">
      <w:pPr>
        <w:spacing w:line="360" w:lineRule="auto"/>
        <w:jc w:val="both"/>
        <w:rPr>
          <w:rFonts w:ascii="Sylfaen" w:hAnsi="Sylfaen"/>
          <w:sz w:val="24"/>
          <w:szCs w:val="24"/>
          <w:lang w:val="hy-AM"/>
          <w:rPrChange w:id="1941" w:author="Derenik Petrosyan" w:date="2024-04-23T19:31:00Z">
            <w:rPr>
              <w:rFonts w:ascii="Sylfaen" w:eastAsia="Arial" w:hAnsi="Sylfaen" w:cs="Arial"/>
              <w:sz w:val="24"/>
              <w:szCs w:val="24"/>
            </w:rPr>
          </w:rPrChange>
        </w:rPr>
      </w:pPr>
      <w:r w:rsidRPr="004B41C4">
        <w:rPr>
          <w:rFonts w:ascii="Sylfaen" w:hAnsi="Sylfaen"/>
          <w:sz w:val="24"/>
          <w:szCs w:val="24"/>
          <w:lang w:val="hy-AM"/>
        </w:rPr>
        <w:lastRenderedPageBreak/>
        <w:t>Ամփոփելով, Massive Machine-Type Communication-ը (mMTC) 5G տեխնոլոգիայի առանցքային հենասյունն է, որը թույլ է տալիս անխափան միացում արդյունաբերական միջավայրում հսկայական թվով IoT սարքերի և սենսորների համար: Տրամադրելով մասշտաբային կապ, իրական ժամանակի մոնիտորինգ և բարելավված արդյունավետություն՝ mMTC-ն արդյունաբերական կազմակերպություններին հնարավորություն է տալիս բացելու նոր հնարավորություններ Արդյունաբերական Ինտերնետ Իրերի (IIoT) էկոհամակարգում նորարարության, օպտիմալացման և աճի համար:</w:t>
      </w:r>
    </w:p>
    <w:bookmarkStart w:id="1942" w:name="_Toc165229618"/>
    <w:p w14:paraId="42EB0DC7" w14:textId="3556860A" w:rsidR="00E4298E" w:rsidRPr="00DC2830" w:rsidRDefault="00285977">
      <w:pPr>
        <w:pStyle w:val="Heading1"/>
        <w:spacing w:line="360" w:lineRule="auto"/>
        <w:rPr>
          <w:rFonts w:ascii="Sylfaen" w:eastAsia="Arial" w:hAnsi="Sylfaen" w:cs="Arial"/>
          <w:sz w:val="24"/>
          <w:szCs w:val="24"/>
        </w:rPr>
        <w:pPrChange w:id="1943" w:author="Derenik Petrosyan" w:date="2024-04-16T14:15:00Z">
          <w:pPr>
            <w:pStyle w:val="Heading1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59"/>
          <w:id w:val="-85719562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4. 5G-IIoT ինտեգրման մարտահրավերներն ու հնարավորությունները</w:t>
          </w:r>
        </w:sdtContent>
      </w:sdt>
      <w:bookmarkEnd w:id="1942"/>
    </w:p>
    <w:p w14:paraId="4E7C564C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44" w:name="_Toc165229619"/>
    <w:p w14:paraId="130774A2" w14:textId="23F78B9B" w:rsidR="00E4298E" w:rsidRPr="00DC2830" w:rsidRDefault="00285977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945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60"/>
          <w:id w:val="199252469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4.1 Մարտահրավերներ </w:t>
          </w:r>
        </w:sdtContent>
      </w:sdt>
      <w:bookmarkEnd w:id="1944"/>
    </w:p>
    <w:p w14:paraId="20122838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46" w:name="_Toc165229620"/>
    <w:p w14:paraId="739DBD1D" w14:textId="37381A6A" w:rsidR="00E4298E" w:rsidRPr="00DC2830" w:rsidRDefault="00285977">
      <w:pPr>
        <w:pStyle w:val="Heading3"/>
        <w:spacing w:line="360" w:lineRule="auto"/>
        <w:rPr>
          <w:rFonts w:ascii="Sylfaen" w:eastAsia="Arial" w:hAnsi="Sylfaen" w:cs="Arial"/>
        </w:rPr>
        <w:pPrChange w:id="1947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61"/>
          <w:id w:val="1157263378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4.1.1 Ենթակառուցվածքային ներդրումներ.</w:t>
          </w:r>
        </w:sdtContent>
      </w:sdt>
      <w:bookmarkEnd w:id="1946"/>
    </w:p>
    <w:p w14:paraId="056CFA66" w14:textId="52884645" w:rsidR="00E4298E" w:rsidRPr="00DC2830" w:rsidRDefault="00285977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62"/>
          <w:id w:val="-95478515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 զգալի ներդրումները, որոնք անհրաժեշտ են 5G ենթակառուցվածքի տեղակայման համար, որոնք կարող են աջակցել IIoT հավելվածներին, ներառյալ բազային կայանների կառուցումը, արդիականացման backhaul ցանցերը և ներդրման եզրային հաշվողական հնարավորությունները:</w:t>
          </w:r>
        </w:sdtContent>
      </w:sdt>
    </w:p>
    <w:p w14:paraId="40CECE15" w14:textId="77777777" w:rsidR="00E4298E" w:rsidRPr="00DC2830" w:rsidRDefault="005957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r w:rsidRPr="00DC2830">
        <w:rPr>
          <w:rFonts w:ascii="Sylfaen" w:eastAsia="Arial" w:hAnsi="Sylfaen" w:cs="Arial"/>
          <w:sz w:val="24"/>
          <w:szCs w:val="24"/>
        </w:rPr>
        <w:t xml:space="preserve">   </w:t>
      </w:r>
    </w:p>
    <w:bookmarkStart w:id="1948" w:name="_Toc165229621"/>
    <w:p w14:paraId="58C4C9DA" w14:textId="49958A44" w:rsidR="00E4298E" w:rsidRPr="00DC2830" w:rsidRDefault="00285977">
      <w:pPr>
        <w:pStyle w:val="Heading3"/>
        <w:spacing w:line="360" w:lineRule="auto"/>
        <w:rPr>
          <w:rFonts w:ascii="Sylfaen" w:eastAsia="Arial" w:hAnsi="Sylfaen" w:cs="Arial"/>
        </w:rPr>
        <w:pPrChange w:id="1949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63"/>
          <w:id w:val="1298723137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4.1.2 Փոխգործունակության խնդիրներ:</w:t>
          </w:r>
        </w:sdtContent>
      </w:sdt>
      <w:bookmarkEnd w:id="1948"/>
    </w:p>
    <w:p w14:paraId="1080A250" w14:textId="26F2E791" w:rsidR="00E4298E" w:rsidRPr="00DC2830" w:rsidRDefault="00285977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64"/>
          <w:id w:val="-125274228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 էկոհամակարգի տարբեր սարքերի, արձանագրությունների և հարթակների միջև անխափան փոխգործունակության ապահովման հետ կապված մարտահրավերները և քննարկեք ստանդարտացված արձանագրությունների և միջերեսների կարևորությունը:</w:t>
          </w:r>
        </w:sdtContent>
      </w:sdt>
    </w:p>
    <w:p w14:paraId="31DFA30A" w14:textId="77777777" w:rsidR="00E4298E" w:rsidRPr="00DC2830" w:rsidRDefault="005957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r w:rsidRPr="00DC2830">
        <w:rPr>
          <w:rFonts w:ascii="Sylfaen" w:eastAsia="Arial" w:hAnsi="Sylfaen" w:cs="Arial"/>
          <w:sz w:val="24"/>
          <w:szCs w:val="24"/>
        </w:rPr>
        <w:t xml:space="preserve">   </w:t>
      </w:r>
    </w:p>
    <w:bookmarkStart w:id="1950" w:name="_Toc165229622"/>
    <w:p w14:paraId="6B7E9783" w14:textId="56279EFC" w:rsidR="00E4298E" w:rsidRPr="00DC2830" w:rsidRDefault="00285977">
      <w:pPr>
        <w:pStyle w:val="Heading3"/>
        <w:spacing w:line="360" w:lineRule="auto"/>
        <w:rPr>
          <w:rFonts w:ascii="Sylfaen" w:eastAsia="Arial" w:hAnsi="Sylfaen" w:cs="Arial"/>
        </w:rPr>
        <w:pPrChange w:id="1951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65"/>
          <w:id w:val="-1090453094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4.1.3 Անվտանգության մտահոգություններ.</w:t>
          </w:r>
        </w:sdtContent>
      </w:sdt>
      <w:bookmarkEnd w:id="1950"/>
    </w:p>
    <w:p w14:paraId="72877778" w14:textId="5CB924B4" w:rsidR="00E4298E" w:rsidRPr="00DC2830" w:rsidRDefault="00285977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66"/>
          <w:id w:val="-88263998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IIoT-ի տեղակայման հետ կապված անվտանգության խոցելիությունը և ռիսկերը , ներառյալ տվյալների խախտումները, չարտոնված մուտքը և չարամիտ ծրագրերի 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lastRenderedPageBreak/>
            <w:t>հարձակումները, և քննարկեք անվտանգության կայուն միջոցների կարևորությունը, ինչպիսիք են գաղտնագրումը, նույնականացումը և անվտանգ սարքի կառավարումը:</w:t>
          </w:r>
        </w:sdtContent>
      </w:sdt>
    </w:p>
    <w:p w14:paraId="51FF3299" w14:textId="77777777" w:rsidR="00E4298E" w:rsidRPr="00DC2830" w:rsidRDefault="005957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r w:rsidRPr="00DC2830">
        <w:rPr>
          <w:rFonts w:ascii="Sylfaen" w:eastAsia="Arial" w:hAnsi="Sylfaen" w:cs="Arial"/>
          <w:sz w:val="24"/>
          <w:szCs w:val="24"/>
        </w:rPr>
        <w:t xml:space="preserve">   </w:t>
      </w:r>
    </w:p>
    <w:bookmarkStart w:id="1952" w:name="_Toc165229623"/>
    <w:p w14:paraId="46450919" w14:textId="690E742B" w:rsidR="00E4298E" w:rsidRPr="00DC2830" w:rsidRDefault="00285977">
      <w:pPr>
        <w:pStyle w:val="Heading3"/>
        <w:spacing w:line="360" w:lineRule="auto"/>
        <w:rPr>
          <w:rFonts w:ascii="Sylfaen" w:eastAsia="Arial" w:hAnsi="Sylfaen" w:cs="Arial"/>
        </w:rPr>
        <w:pPrChange w:id="1953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67"/>
          <w:id w:val="-1487940194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4.1.4 Տվյալների կառավարում և վերլուծություն:</w:t>
          </w:r>
        </w:sdtContent>
      </w:sdt>
      <w:bookmarkEnd w:id="1952"/>
    </w:p>
    <w:p w14:paraId="617AE50A" w14:textId="4B33CB57" w:rsidR="00E4298E" w:rsidRPr="00DC2830" w:rsidRDefault="00285977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68"/>
          <w:id w:val="-2128693390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Բացահայտեք մարտահրավերները՝ կապված 5G-ով ապահովված IIoT սարքերի կողմից ստեղծված հսկայական քանակությամբ տվյալների կառավարման և վերլուծության հետ, ներառյալ պահեստավորումը, մշակումը և գործնական պատկերացումների արդյունահանումը, և քննարկեք առաջադեմ վերլուծական գործիքների և տեխնիկայի անհրաժեշտությունը:</w:t>
          </w:r>
        </w:sdtContent>
      </w:sdt>
    </w:p>
    <w:p w14:paraId="42B18C1F" w14:textId="77777777" w:rsidR="00E4298E" w:rsidRPr="00DC2830" w:rsidRDefault="0059570A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r w:rsidRPr="00DC2830">
        <w:rPr>
          <w:rFonts w:ascii="Sylfaen" w:eastAsia="Arial" w:hAnsi="Sylfaen" w:cs="Arial"/>
          <w:sz w:val="24"/>
          <w:szCs w:val="24"/>
        </w:rPr>
        <w:t xml:space="preserve">   </w:t>
      </w:r>
    </w:p>
    <w:bookmarkStart w:id="1954" w:name="_Toc165229624"/>
    <w:p w14:paraId="305952C9" w14:textId="330D6E6F" w:rsidR="00E4298E" w:rsidRPr="00DC2830" w:rsidRDefault="00285977">
      <w:pPr>
        <w:pStyle w:val="Heading3"/>
        <w:spacing w:line="360" w:lineRule="auto"/>
        <w:rPr>
          <w:rFonts w:ascii="Sylfaen" w:eastAsia="Arial" w:hAnsi="Sylfaen" w:cs="Arial"/>
        </w:rPr>
        <w:pPrChange w:id="1955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69"/>
          <w:id w:val="-451633574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4.1.5 Կարգավորման և Համապատասխանության հարցեր.</w:t>
          </w:r>
        </w:sdtContent>
      </w:sdt>
      <w:bookmarkEnd w:id="1954"/>
    </w:p>
    <w:p w14:paraId="6DC9B478" w14:textId="7899D4B6" w:rsidR="00E4298E" w:rsidRPr="00DC2830" w:rsidRDefault="00285977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70"/>
          <w:id w:val="91128016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 կարգավորող պահանջները և արդյունաբերության ստանդարտները՝ կապված տվյալների գաղտնիության, անվտանգության և բնապահպանական կանոնակարգերի հետ, և ուսումնասիրեք մարտահրավերները՝ կապված այնպիսի կանոնակարգերի, ինչպիսիք են GDPR-ը, HIPAA-ն և ոլորտի հատուկ ստանդարտներին համապատասխանությունն ապահովելու համար:</w:t>
          </w:r>
        </w:sdtContent>
      </w:sdt>
    </w:p>
    <w:p w14:paraId="6E1D5C6C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56" w:name="_Toc165229625"/>
    <w:p w14:paraId="776F8CBF" w14:textId="79BFCA1F" w:rsidR="00E4298E" w:rsidRPr="00DC2830" w:rsidRDefault="00285977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957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71"/>
          <w:id w:val="-40067042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4.2 Հնարավորություններ </w:t>
          </w:r>
        </w:sdtContent>
      </w:sdt>
      <w:bookmarkEnd w:id="1956"/>
    </w:p>
    <w:p w14:paraId="0D7782C9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58" w:name="_Toc165229626"/>
    <w:p w14:paraId="3CE11530" w14:textId="1B393272" w:rsidR="00E4298E" w:rsidRPr="00DC2830" w:rsidRDefault="00285977">
      <w:pPr>
        <w:pStyle w:val="Heading3"/>
        <w:spacing w:line="360" w:lineRule="auto"/>
        <w:rPr>
          <w:rFonts w:ascii="Sylfaen" w:eastAsia="Arial" w:hAnsi="Sylfaen" w:cs="Arial"/>
        </w:rPr>
        <w:pPrChange w:id="1959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72"/>
          <w:id w:val="582881279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4.2.1 Բարելավված միացում:</w:t>
          </w:r>
        </w:sdtContent>
      </w:sdt>
      <w:bookmarkEnd w:id="1958"/>
    </w:p>
    <w:p w14:paraId="21F6A6CF" w14:textId="168BD9DB" w:rsidR="00E4298E" w:rsidRPr="00DC2830" w:rsidRDefault="00285977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73"/>
          <w:id w:val="-42612391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Բացահայտեք, թե ինչպես են 5G ցանցերն առաջարկում տվյալների ավելի բարձր արագություն, ավելի ցածր ուշացում և ավելի մեծ հզորություն՝ համեմատած նախորդ սերունդների հետ՝ թույլ տալով անխափան կապ և հաղորդակցություն IIoT հավելվածների համար արդյունաբերական միջավայրերում:</w:t>
          </w:r>
        </w:sdtContent>
      </w:sdt>
    </w:p>
    <w:p w14:paraId="0E6A1AE9" w14:textId="77777777" w:rsidR="00E4298E" w:rsidRPr="00DC2830" w:rsidRDefault="005957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r w:rsidRPr="00DC2830">
        <w:rPr>
          <w:rFonts w:ascii="Sylfaen" w:eastAsia="Arial" w:hAnsi="Sylfaen" w:cs="Arial"/>
          <w:sz w:val="24"/>
          <w:szCs w:val="24"/>
        </w:rPr>
        <w:t xml:space="preserve">   </w:t>
      </w:r>
    </w:p>
    <w:bookmarkStart w:id="1960" w:name="_Toc165229627"/>
    <w:p w14:paraId="1797099B" w14:textId="3D39F6AF" w:rsidR="00E4298E" w:rsidRPr="00DC2830" w:rsidRDefault="00285977">
      <w:pPr>
        <w:pStyle w:val="Heading3"/>
        <w:spacing w:line="360" w:lineRule="auto"/>
        <w:rPr>
          <w:rFonts w:ascii="Sylfaen" w:eastAsia="Arial" w:hAnsi="Sylfaen" w:cs="Arial"/>
        </w:rPr>
        <w:pPrChange w:id="1961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74"/>
          <w:id w:val="1355774083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4.2.2 Իրական ժամանակում որոշումների կայացում.</w:t>
          </w:r>
        </w:sdtContent>
      </w:sdt>
      <w:bookmarkEnd w:id="1960"/>
    </w:p>
    <w:p w14:paraId="18583230" w14:textId="248A214D" w:rsidR="00E4298E" w:rsidRPr="00DC2830" w:rsidRDefault="00285977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75"/>
          <w:id w:val="-1751809427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Քննարկեք, թե ինչպես են 5G ցանցերի ծայրահեղ ցածր հետաձգումը և բարձր հուսալիությունը հնարավորություն են տալիս իրական ժամանակում մոնիտորինգ, վերահսկում և որոշումներ կայացնել արդյունաբերական գործընթացներում՝ բարձրացնելով գործառնական արդյունավետությունն ու արձագանքողությունը:</w:t>
          </w:r>
        </w:sdtContent>
      </w:sdt>
    </w:p>
    <w:p w14:paraId="0A8A1BBB" w14:textId="77777777" w:rsidR="00E4298E" w:rsidRPr="00DC2830" w:rsidRDefault="005957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r w:rsidRPr="00DC2830">
        <w:rPr>
          <w:rFonts w:ascii="Sylfaen" w:eastAsia="Arial" w:hAnsi="Sylfaen" w:cs="Arial"/>
          <w:sz w:val="24"/>
          <w:szCs w:val="24"/>
        </w:rPr>
        <w:t xml:space="preserve">   </w:t>
      </w:r>
    </w:p>
    <w:bookmarkStart w:id="1962" w:name="_Toc165229628"/>
    <w:p w14:paraId="6F568290" w14:textId="6A032A82" w:rsidR="00E4298E" w:rsidRPr="00DC2830" w:rsidRDefault="00285977">
      <w:pPr>
        <w:pStyle w:val="Heading3"/>
        <w:spacing w:line="360" w:lineRule="auto"/>
        <w:rPr>
          <w:rFonts w:ascii="Sylfaen" w:eastAsia="Arial" w:hAnsi="Sylfaen" w:cs="Arial"/>
        </w:rPr>
        <w:pPrChange w:id="1963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76"/>
          <w:id w:val="-142820422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4.2.3 Ընդլայնված ավտոմատացում:</w:t>
          </w:r>
        </w:sdtContent>
      </w:sdt>
      <w:bookmarkEnd w:id="1962"/>
    </w:p>
    <w:p w14:paraId="64DBBFE7" w14:textId="77777777" w:rsidR="00E4298E" w:rsidRPr="00DC2830" w:rsidRDefault="00285977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77"/>
          <w:id w:val="56422250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Վերլուծեք, թե ինչպես է 5G-ով միացված IIoT-ն նպաստում արդյունաբերական գործընթացների ավտոմատացման ավելի մեծ մակարդակներին՝ նվազեցնելով ձեռքի միջամտությունից կախվածությունը և բարելավելով արդյունավետությունն ու արտադրողականությունը:</w:t>
          </w:r>
        </w:sdtContent>
      </w:sdt>
    </w:p>
    <w:p w14:paraId="5D5DE8D8" w14:textId="77777777" w:rsidR="00E4298E" w:rsidRPr="00DC2830" w:rsidRDefault="0059570A">
      <w:pPr>
        <w:pStyle w:val="Heading3"/>
        <w:spacing w:line="360" w:lineRule="auto"/>
        <w:rPr>
          <w:rFonts w:ascii="Sylfaen" w:eastAsia="Arial" w:hAnsi="Sylfaen" w:cs="Arial"/>
        </w:rPr>
        <w:pPrChange w:id="1964" w:author="Derenik Petrosyan" w:date="2024-04-16T14:15:00Z">
          <w:pPr>
            <w:pStyle w:val="Heading3"/>
          </w:pPr>
        </w:pPrChange>
      </w:pPr>
      <w:r w:rsidRPr="00DC2830">
        <w:rPr>
          <w:rFonts w:ascii="Sylfaen" w:eastAsia="Arial" w:hAnsi="Sylfaen" w:cs="Arial"/>
        </w:rPr>
        <w:t xml:space="preserve">   </w:t>
      </w:r>
    </w:p>
    <w:bookmarkStart w:id="1965" w:name="_Toc165229629"/>
    <w:p w14:paraId="76BA7DD5" w14:textId="77777777" w:rsidR="00E4298E" w:rsidRPr="00DC2830" w:rsidRDefault="00285977">
      <w:pPr>
        <w:pStyle w:val="Heading3"/>
        <w:spacing w:line="360" w:lineRule="auto"/>
        <w:rPr>
          <w:rFonts w:ascii="Sylfaen" w:eastAsia="Arial" w:hAnsi="Sylfaen" w:cs="Arial"/>
        </w:rPr>
        <w:pPrChange w:id="1966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78"/>
          <w:id w:val="-777719711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4.2.4 Նորարար օգտագործման դեպքեր:</w:t>
          </w:r>
        </w:sdtContent>
      </w:sdt>
      <w:bookmarkEnd w:id="1965"/>
    </w:p>
    <w:p w14:paraId="6B7A4CA3" w14:textId="77777777" w:rsidR="00E4298E" w:rsidRPr="00DC2830" w:rsidRDefault="00285977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79"/>
          <w:id w:val="878524330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Բացահայտեք նորարարական օգտագործման դեպքերն ու հավելվածները, որոնք միացված են 5G-ով միացված IIoT- ով , ինչպիսիք են կանխատեսելի սպասարկումը, ինքնավար գործառնությունները, հեռակառավարման մոնիտորինգը և մատակարարման շղթայի օպտիմալացումը, և քննարկեք դրանց հնարավոր ազդեցությունը արդյունաբերական գործունեության վրա:</w:t>
          </w:r>
        </w:sdtContent>
      </w:sdt>
    </w:p>
    <w:p w14:paraId="4DDAF795" w14:textId="77777777" w:rsidR="00E4298E" w:rsidRPr="00DC2830" w:rsidRDefault="005957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r w:rsidRPr="00DC2830">
        <w:rPr>
          <w:rFonts w:ascii="Sylfaen" w:eastAsia="Arial" w:hAnsi="Sylfaen" w:cs="Arial"/>
          <w:sz w:val="24"/>
          <w:szCs w:val="24"/>
        </w:rPr>
        <w:t xml:space="preserve">   </w:t>
      </w:r>
    </w:p>
    <w:bookmarkStart w:id="1967" w:name="_Toc165229630"/>
    <w:p w14:paraId="6458FE65" w14:textId="77777777" w:rsidR="00E4298E" w:rsidRPr="00DC2830" w:rsidRDefault="00285977">
      <w:pPr>
        <w:pStyle w:val="Heading3"/>
        <w:spacing w:line="360" w:lineRule="auto"/>
        <w:rPr>
          <w:rFonts w:ascii="Sylfaen" w:eastAsia="Arial" w:hAnsi="Sylfaen" w:cs="Arial"/>
        </w:rPr>
        <w:pPrChange w:id="1968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80"/>
          <w:id w:val="-894589504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4.2.5 Ընդարձակություն և ճկունություն:</w:t>
          </w:r>
        </w:sdtContent>
      </w:sdt>
      <w:bookmarkEnd w:id="1967"/>
    </w:p>
    <w:p w14:paraId="45245EC7" w14:textId="77777777" w:rsidR="00E4298E" w:rsidRPr="00DC2830" w:rsidRDefault="00285977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81"/>
          <w:id w:val="17308156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Քննարկեք, թե ինչպես են 5G ցանցերը նախագծված՝ բավարարելու IIoT տեղակայման աճող պահանջները՝ աջակցելով միացված սարքերի և հավելվածների զանգվածային թվով տարբեր պահանջներով, և ընձեռելով ընդլայնելիություն և ճկունություն արդյունաբերական պարամետրերում:</w:t>
          </w:r>
        </w:sdtContent>
      </w:sdt>
    </w:p>
    <w:p w14:paraId="1F54DC53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69" w:name="_Toc165229631"/>
    <w:p w14:paraId="15952270" w14:textId="77777777" w:rsidR="00E4298E" w:rsidRPr="00DC2830" w:rsidRDefault="00285977">
      <w:pPr>
        <w:pStyle w:val="Heading1"/>
        <w:spacing w:line="360" w:lineRule="auto"/>
        <w:rPr>
          <w:rFonts w:ascii="Sylfaen" w:eastAsia="Arial" w:hAnsi="Sylfaen" w:cs="Arial"/>
          <w:sz w:val="24"/>
          <w:szCs w:val="24"/>
        </w:rPr>
        <w:pPrChange w:id="1970" w:author="Derenik Petrosyan" w:date="2024-04-16T14:15:00Z">
          <w:pPr>
            <w:pStyle w:val="Heading1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82"/>
          <w:id w:val="-158082028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5. 5G-միացված IIoT- ի դեպքերի ուսումնասիրություններ և կիրառություններ </w:t>
          </w:r>
        </w:sdtContent>
      </w:sdt>
      <w:bookmarkEnd w:id="1969"/>
    </w:p>
    <w:p w14:paraId="1556E4B4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71" w:name="_Toc165229632"/>
    <w:p w14:paraId="419081D7" w14:textId="77777777" w:rsidR="00E4298E" w:rsidRPr="00DC2830" w:rsidRDefault="00285977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972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83"/>
          <w:id w:val="1414436380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5.1 Արտադրական արդյունաբերություն </w:t>
          </w:r>
        </w:sdtContent>
      </w:sdt>
      <w:bookmarkEnd w:id="1971"/>
    </w:p>
    <w:p w14:paraId="5FD1F4A3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73" w:name="_Toc165229633"/>
    <w:p w14:paraId="14A301C3" w14:textId="77777777" w:rsidR="00E4298E" w:rsidRPr="00DC2830" w:rsidRDefault="00285977">
      <w:pPr>
        <w:pStyle w:val="Heading3"/>
        <w:spacing w:line="360" w:lineRule="auto"/>
        <w:rPr>
          <w:rFonts w:ascii="Sylfaen" w:eastAsia="Arial" w:hAnsi="Sylfaen" w:cs="Arial"/>
        </w:rPr>
        <w:pPrChange w:id="1974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84"/>
          <w:id w:val="13587557"/>
        </w:sdtPr>
        <w:sdtEndPr/>
        <w:sdtContent>
          <w:r w:rsidR="0059570A" w:rsidRPr="00DC2830">
            <w:rPr>
              <w:rFonts w:ascii="Sylfaen" w:eastAsia="Tahoma" w:hAnsi="Sylfaen" w:cs="Tahoma"/>
            </w:rPr>
            <w:t>5.1.1 Կանխատեսող սպասարկում:</w:t>
          </w:r>
        </w:sdtContent>
      </w:sdt>
      <w:bookmarkEnd w:id="1973"/>
    </w:p>
    <w:p w14:paraId="4C874292" w14:textId="77777777" w:rsidR="00E4298E" w:rsidRPr="00DC2830" w:rsidRDefault="00285977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85"/>
          <w:id w:val="-4750500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Բացահայտեք, թե ինչպես են արտադրողները օգտագործում 5G-ով միացված IIoT-ը կանխատեսելի սպասարկման համար՝ օգտագործելով մեքենաների մեջ ներկառուցված սենսորների իրական ժամանակի տվյալները՝ կանխատեսելու և կանխելու սարքավորումների խափանումները, նվազագույնի հասցնելու պարապուրդը և օպտիմալացնելու սպասարկման գրաֆիկները:</w:t>
          </w:r>
        </w:sdtContent>
      </w:sdt>
    </w:p>
    <w:p w14:paraId="7C11C5BC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75" w:name="_Toc165229634"/>
    <w:p w14:paraId="50DBB050" w14:textId="77777777" w:rsidR="00E4298E" w:rsidRPr="00DC2830" w:rsidRDefault="00285977">
      <w:pPr>
        <w:pStyle w:val="Heading3"/>
        <w:spacing w:line="360" w:lineRule="auto"/>
        <w:rPr>
          <w:rFonts w:ascii="Sylfaen" w:eastAsia="Arial" w:hAnsi="Sylfaen" w:cs="Arial"/>
        </w:rPr>
        <w:pPrChange w:id="1976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86"/>
          <w:id w:val="-1022710362"/>
        </w:sdtPr>
        <w:sdtEndPr/>
        <w:sdtContent>
          <w:r w:rsidR="0059570A" w:rsidRPr="00DC2830">
            <w:rPr>
              <w:rFonts w:ascii="Sylfaen" w:eastAsia="Tahoma" w:hAnsi="Sylfaen" w:cs="Tahoma"/>
            </w:rPr>
            <w:t>5.1.2 Խելացի գործարաններ:</w:t>
          </w:r>
        </w:sdtContent>
      </w:sdt>
      <w:bookmarkEnd w:id="1975"/>
    </w:p>
    <w:p w14:paraId="1707C003" w14:textId="77777777" w:rsidR="00E4298E" w:rsidRPr="00DC2830" w:rsidRDefault="00285977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87"/>
          <w:id w:val="55967646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 խելացի գործարանների հայեցակարգը, որոնք սնուցվում են 5G-ով միացված IIoT- ով , որտեղ փոխկապակցված սարքերը, սենսորները և կառավարման համակարգերը հնարավորություն են տալիս անխափան հաղորդակցություն, իրական ժամանակի մոնիտորինգ և հարմարվողական արտադրական գործընթացներ՝ հանգեցնելով բարելավված արդյունավետության և արտադրողականության:</w:t>
          </w:r>
        </w:sdtContent>
      </w:sdt>
    </w:p>
    <w:p w14:paraId="1F5DE97D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77" w:name="_Toc165229635"/>
    <w:p w14:paraId="70D3354D" w14:textId="77777777" w:rsidR="00E4298E" w:rsidRPr="00DC2830" w:rsidRDefault="00285977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978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88"/>
          <w:id w:val="-82782087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5.2 Տրանսպորտային արդյունաբերություն</w:t>
          </w:r>
        </w:sdtContent>
      </w:sdt>
      <w:bookmarkEnd w:id="1977"/>
    </w:p>
    <w:p w14:paraId="71B0C374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79" w:name="_Toc165229636"/>
    <w:p w14:paraId="25473C58" w14:textId="77777777" w:rsidR="00E4298E" w:rsidRPr="00DC2830" w:rsidRDefault="00285977">
      <w:pPr>
        <w:pStyle w:val="Heading3"/>
        <w:spacing w:line="360" w:lineRule="auto"/>
        <w:rPr>
          <w:rFonts w:ascii="Sylfaen" w:eastAsia="Arial" w:hAnsi="Sylfaen" w:cs="Arial"/>
        </w:rPr>
        <w:pPrChange w:id="1980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89"/>
          <w:id w:val="1764335497"/>
        </w:sdtPr>
        <w:sdtEndPr/>
        <w:sdtContent>
          <w:r w:rsidR="0059570A" w:rsidRPr="00DC2830">
            <w:rPr>
              <w:rFonts w:ascii="Sylfaen" w:eastAsia="Tahoma" w:hAnsi="Sylfaen" w:cs="Tahoma"/>
            </w:rPr>
            <w:t>5.2.1 Ինքնավար Տրանսպորտ :</w:t>
          </w:r>
        </w:sdtContent>
      </w:sdt>
      <w:bookmarkEnd w:id="1979"/>
    </w:p>
    <w:p w14:paraId="38E2B18B" w14:textId="77777777" w:rsidR="00E4298E" w:rsidRPr="00DC2830" w:rsidRDefault="00285977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90"/>
          <w:id w:val="-151460686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Վերլուծեք, թե ինչպես է 5G կապը հեշտացնում հաղորդակցությունը ինքնավար մեքենաների և ենթակառուցվածքների միջև՝ հնարավորություն տալով իրական ժամանակում նավիգացիան, բախումներից խուսափելը և երթևեկության կառավարումը և քննարկել ճանապարհային անվտանգության և երթևեկության արդյունավետության վրա հնարավոր ազդեցությունը:</w:t>
          </w:r>
        </w:sdtContent>
      </w:sdt>
    </w:p>
    <w:p w14:paraId="6BC1F676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81" w:name="_Toc165229637"/>
    <w:p w14:paraId="0B190C53" w14:textId="77777777" w:rsidR="00E4298E" w:rsidRPr="00DC2830" w:rsidRDefault="00285977">
      <w:pPr>
        <w:pStyle w:val="Heading3"/>
        <w:spacing w:line="360" w:lineRule="auto"/>
        <w:rPr>
          <w:rFonts w:ascii="Sylfaen" w:eastAsia="Arial" w:hAnsi="Sylfaen" w:cs="Arial"/>
        </w:rPr>
        <w:pPrChange w:id="1982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91"/>
          <w:id w:val="-89700837"/>
        </w:sdtPr>
        <w:sdtEndPr/>
        <w:sdtContent>
          <w:r w:rsidR="0059570A" w:rsidRPr="00DC2830">
            <w:rPr>
              <w:rFonts w:ascii="Sylfaen" w:eastAsia="Tahoma" w:hAnsi="Sylfaen" w:cs="Tahoma"/>
            </w:rPr>
            <w:t>5.2.2 Նավատորմի կառավարում:</w:t>
          </w:r>
        </w:sdtContent>
      </w:sdt>
      <w:bookmarkEnd w:id="1981"/>
    </w:p>
    <w:p w14:paraId="5AFA7E94" w14:textId="77777777" w:rsidR="00E4298E" w:rsidRPr="00DC2830" w:rsidRDefault="00285977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92"/>
          <w:id w:val="-634491297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Քննարկեք, թե ինչպես է 5G-ով միացված IIoT-ն հնարավորություն է տալիս իրական ժամանակում հետևել և վերահսկել տրանսպորտային միջոցների և բեռնափոխադրումների ոլորտում տրանսպորտային ոլորտում, օպտիմալացնելով երթուղու պլանավորումը, բարելավելով վառելիքի արդյունավետությունը և ընդլայնելով լոգիստիկ գործողությունները:</w:t>
          </w:r>
        </w:sdtContent>
      </w:sdt>
    </w:p>
    <w:p w14:paraId="56D6D6F8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83" w:name="_Toc165229638"/>
    <w:p w14:paraId="0B01D4D1" w14:textId="77777777" w:rsidR="00E4298E" w:rsidRPr="00DC2830" w:rsidRDefault="00285977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984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93"/>
          <w:id w:val="-207611912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5.3 Առողջապահության արդյունաբերություն </w:t>
          </w:r>
        </w:sdtContent>
      </w:sdt>
      <w:bookmarkEnd w:id="1983"/>
    </w:p>
    <w:p w14:paraId="604E1EE7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85" w:name="_Toc165229639"/>
    <w:p w14:paraId="300480F9" w14:textId="77777777" w:rsidR="00E4298E" w:rsidRPr="00DC2830" w:rsidRDefault="00285977">
      <w:pPr>
        <w:pStyle w:val="Heading3"/>
        <w:spacing w:line="360" w:lineRule="auto"/>
        <w:rPr>
          <w:rFonts w:ascii="Sylfaen" w:eastAsia="Arial" w:hAnsi="Sylfaen" w:cs="Arial"/>
        </w:rPr>
        <w:pPrChange w:id="1986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94"/>
          <w:id w:val="297737035"/>
        </w:sdtPr>
        <w:sdtEndPr/>
        <w:sdtContent>
          <w:r w:rsidR="0059570A" w:rsidRPr="00DC2830">
            <w:rPr>
              <w:rFonts w:ascii="Sylfaen" w:eastAsia="Tahoma" w:hAnsi="Sylfaen" w:cs="Tahoma"/>
            </w:rPr>
            <w:t>5.3.1 Հեռավոր հիվանդի մոնիտորինգ :</w:t>
          </w:r>
        </w:sdtContent>
      </w:sdt>
      <w:bookmarkEnd w:id="1985"/>
    </w:p>
    <w:p w14:paraId="37D4B05E" w14:textId="77777777" w:rsidR="00E4298E" w:rsidRPr="00DC2830" w:rsidRDefault="00285977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95"/>
          <w:id w:val="138837428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Բացահայտեք, թե ինչպես են առողջապահական ծառայություններ մատուցողները օգտագործում 5G-ով միացված IIoT-ը հիվանդների հեռավոր մոնիտորինգի համար՝ օգտագործելով կրելի սարքեր և սենսորներ՝ իրական ժամանակում կենսական նշաններ և առողջական տվյալներ հավաքելու համար՝ հնարավորություն տալով առողջապահական պրոակտիվ միջամտություններին և բարելավելով հիվանդների արդյունքները:</w:t>
          </w:r>
        </w:sdtContent>
      </w:sdt>
    </w:p>
    <w:p w14:paraId="757ECCCE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87" w:name="_Toc165229640"/>
    <w:p w14:paraId="1C83DFB1" w14:textId="77777777" w:rsidR="00E4298E" w:rsidRPr="00DC2830" w:rsidRDefault="00285977">
      <w:pPr>
        <w:pStyle w:val="Heading3"/>
        <w:spacing w:line="360" w:lineRule="auto"/>
        <w:rPr>
          <w:rFonts w:ascii="Sylfaen" w:eastAsia="Arial" w:hAnsi="Sylfaen" w:cs="Arial"/>
        </w:rPr>
        <w:pPrChange w:id="1988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96"/>
          <w:id w:val="-1525395164"/>
        </w:sdtPr>
        <w:sdtEndPr/>
        <w:sdtContent>
          <w:r w:rsidR="0059570A" w:rsidRPr="00DC2830">
            <w:rPr>
              <w:rFonts w:ascii="Sylfaen" w:eastAsia="Tahoma" w:hAnsi="Sylfaen" w:cs="Tahoma"/>
            </w:rPr>
            <w:t>5.3.2 Հեռաբժշկություն:</w:t>
          </w:r>
        </w:sdtContent>
      </w:sdt>
      <w:bookmarkEnd w:id="1987"/>
    </w:p>
    <w:p w14:paraId="0A294FA9" w14:textId="77777777" w:rsidR="00E4298E" w:rsidRPr="00DC2830" w:rsidRDefault="00285977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97"/>
          <w:id w:val="400874830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 ի դերը հեռաբժշկության կիրառությունները, ինչպիսիք են հեռահար խորհրդատվությունները, վիրտուալ կլինիկաները և վիրաբուժական պրոցեդուրաները, առողջապահական ծառայությունների հասանելիությունը բարելավելու և առողջապահական անհամամասնությունները նվազեցնելու գործում:</w:t>
          </w:r>
        </w:sdtContent>
      </w:sdt>
    </w:p>
    <w:p w14:paraId="6DE1CF5F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89" w:name="_Toc165229641"/>
    <w:p w14:paraId="0ADD6C92" w14:textId="77777777" w:rsidR="00E4298E" w:rsidRPr="00DC2830" w:rsidRDefault="00285977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990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98"/>
          <w:id w:val="145290299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5.4 Էներգետիկ արդյունաբերություն</w:t>
          </w:r>
        </w:sdtContent>
      </w:sdt>
      <w:bookmarkEnd w:id="1989"/>
    </w:p>
    <w:p w14:paraId="6B9AD6A8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91" w:name="_Toc165229642"/>
    <w:p w14:paraId="2E29DF06" w14:textId="77777777" w:rsidR="00E4298E" w:rsidRPr="00DC2830" w:rsidRDefault="00285977">
      <w:pPr>
        <w:pStyle w:val="Heading3"/>
        <w:spacing w:line="360" w:lineRule="auto"/>
        <w:rPr>
          <w:rFonts w:ascii="Sylfaen" w:eastAsia="Arial" w:hAnsi="Sylfaen" w:cs="Arial"/>
        </w:rPr>
        <w:pPrChange w:id="1992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99"/>
          <w:id w:val="1663195122"/>
        </w:sdtPr>
        <w:sdtEndPr/>
        <w:sdtContent>
          <w:r w:rsidR="0059570A" w:rsidRPr="00DC2830">
            <w:rPr>
              <w:rFonts w:ascii="Sylfaen" w:eastAsia="Tahoma" w:hAnsi="Sylfaen" w:cs="Tahoma"/>
            </w:rPr>
            <w:t>5.4.1 Խելացի ցանցեր:</w:t>
          </w:r>
        </w:sdtContent>
      </w:sdt>
      <w:bookmarkEnd w:id="1991"/>
    </w:p>
    <w:p w14:paraId="175DA38D" w14:textId="77777777" w:rsidR="00E4298E" w:rsidRPr="00DC2830" w:rsidRDefault="00285977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00"/>
          <w:id w:val="87280084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Վերլուծեք, թե ինչպես են կոմունալ ծառայությունները օգտագործում 5G-ով միացված IIoT-ը խելացի ցանցերի կիրառման համար, ինչպիսիք են էներգիայի արտադրության, բաշխման և սպառման իրական ժամանակի մոնիտորինգը, էներգաարդյունավետության օպտիմալացումը և ցանցի հուսալիությունն ու ճկունությունը:</w:t>
          </w:r>
        </w:sdtContent>
      </w:sdt>
    </w:p>
    <w:p w14:paraId="7E581ECD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93" w:name="_Toc165229643"/>
    <w:p w14:paraId="15A2A2B9" w14:textId="77777777" w:rsidR="00E4298E" w:rsidRPr="00DC2830" w:rsidRDefault="00285977">
      <w:pPr>
        <w:pStyle w:val="Heading3"/>
        <w:spacing w:line="360" w:lineRule="auto"/>
        <w:rPr>
          <w:rFonts w:ascii="Sylfaen" w:eastAsia="Arial" w:hAnsi="Sylfaen" w:cs="Arial"/>
        </w:rPr>
        <w:pPrChange w:id="1994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101"/>
          <w:id w:val="-1634018286"/>
        </w:sdtPr>
        <w:sdtEndPr/>
        <w:sdtContent>
          <w:r w:rsidR="0059570A" w:rsidRPr="00DC2830">
            <w:rPr>
              <w:rFonts w:ascii="Sylfaen" w:eastAsia="Tahoma" w:hAnsi="Sylfaen" w:cs="Tahoma"/>
            </w:rPr>
            <w:t>5.4.2 Ակտիվների կառավարում:</w:t>
          </w:r>
        </w:sdtContent>
      </w:sdt>
      <w:bookmarkEnd w:id="1993"/>
    </w:p>
    <w:p w14:paraId="1B495D9D" w14:textId="77777777" w:rsidR="00E4298E" w:rsidRPr="00DC2830" w:rsidRDefault="00285977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02"/>
          <w:id w:val="36356198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Քննարկեք, թե ինչպես են էներգետիկ ընկերությունները օգտագործում 5G-ով միացված IIoT ակտիվների կառավարման համար, հետևում են ենթակառուցվածքային ակտիվների վիճակին և կատարողականին, ինչպիսիք են էլեկտրակայանները, ենթակայանները և խողովակաշարերը, օպտիմալացնելով սպասարկման ժամանակացույցերը և երկարացնելով ակտիվների կյանքի ցիկլերը:</w:t>
          </w:r>
        </w:sdtContent>
      </w:sdt>
    </w:p>
    <w:p w14:paraId="689911AC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95" w:name="_Toc165229644"/>
    <w:p w14:paraId="5347D1D1" w14:textId="77777777" w:rsidR="00E4298E" w:rsidRPr="00DC2830" w:rsidRDefault="00285977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996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03"/>
          <w:id w:val="-41470237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5.5 Ամփոփում և վերլուծություն </w:t>
          </w:r>
        </w:sdtContent>
      </w:sdt>
      <w:bookmarkEnd w:id="1995"/>
    </w:p>
    <w:p w14:paraId="05493312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6438DB7B" w14:textId="77777777" w:rsidR="00E4298E" w:rsidRPr="00DC2830" w:rsidRDefault="00285977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04"/>
          <w:id w:val="-977229012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IIoT-ի դեպքերի ուսումնասիրություններից և կիրառություններից տարբեր ոլորտներում:</w:t>
          </w:r>
        </w:sdtContent>
      </w:sdt>
    </w:p>
    <w:p w14:paraId="7448E262" w14:textId="77777777" w:rsidR="00E4298E" w:rsidRPr="00DC2830" w:rsidRDefault="00285977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05"/>
          <w:id w:val="43981301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Վերլուծեք ընդհանուր թեմաները, հաջողության գործոնները և մարտահրավերները, որոնց բախվում են 5G-ով ապահովված IIoT լուծումներ տեղակայող կազմակերպությունները և քննարկեք արդյունաբերական վերափոխման և նորարարության հետևանքները:</w:t>
          </w:r>
        </w:sdtContent>
      </w:sdt>
    </w:p>
    <w:p w14:paraId="2B21CE9A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97" w:name="_Toc165229645"/>
    <w:p w14:paraId="4AFFAD4E" w14:textId="77777777" w:rsidR="00E4298E" w:rsidRPr="00DC2830" w:rsidRDefault="00285977">
      <w:pPr>
        <w:pStyle w:val="Heading1"/>
        <w:spacing w:line="360" w:lineRule="auto"/>
        <w:rPr>
          <w:rFonts w:ascii="Sylfaen" w:eastAsia="Arial" w:hAnsi="Sylfaen" w:cs="Arial"/>
          <w:sz w:val="24"/>
          <w:szCs w:val="24"/>
        </w:rPr>
        <w:pPrChange w:id="1998" w:author="Derenik Petrosyan" w:date="2024-04-16T14:15:00Z">
          <w:pPr>
            <w:pStyle w:val="Heading1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06"/>
          <w:id w:val="-171842535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6. 5G-IIoT ինտեգրման ապագա ուղղություններն ու հետևանքները</w:t>
          </w:r>
        </w:sdtContent>
      </w:sdt>
      <w:bookmarkEnd w:id="1997"/>
    </w:p>
    <w:p w14:paraId="4DA86E7D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99" w:name="_Toc165229646"/>
    <w:p w14:paraId="51A3937E" w14:textId="77777777" w:rsidR="00E4298E" w:rsidRPr="00DC2830" w:rsidRDefault="00285977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2000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07"/>
          <w:id w:val="35239684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6.1 Զարգացող տեխնոլոգիաներ և միտումներ</w:t>
          </w:r>
        </w:sdtContent>
      </w:sdt>
      <w:bookmarkEnd w:id="1999"/>
    </w:p>
    <w:p w14:paraId="0B5E19B3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01" w:name="_Toc165229647"/>
    <w:p w14:paraId="340CA219" w14:textId="77777777" w:rsidR="00E4298E" w:rsidRPr="00DC2830" w:rsidRDefault="00285977">
      <w:pPr>
        <w:pStyle w:val="Heading3"/>
        <w:spacing w:line="360" w:lineRule="auto"/>
        <w:rPr>
          <w:rFonts w:ascii="Sylfaen" w:eastAsia="Arial" w:hAnsi="Sylfaen" w:cs="Arial"/>
        </w:rPr>
        <w:pPrChange w:id="2002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108"/>
          <w:id w:val="1361240534"/>
        </w:sdtPr>
        <w:sdtEndPr/>
        <w:sdtContent>
          <w:r w:rsidR="0059570A" w:rsidRPr="00DC2830">
            <w:rPr>
              <w:rFonts w:ascii="Sylfaen" w:eastAsia="Tahoma" w:hAnsi="Sylfaen" w:cs="Tahoma"/>
            </w:rPr>
            <w:t>6.1.1 Եզրային հաշվարկ:</w:t>
          </w:r>
        </w:sdtContent>
      </w:sdt>
      <w:bookmarkEnd w:id="2001"/>
    </w:p>
    <w:p w14:paraId="63B36A27" w14:textId="77777777" w:rsidR="00E4298E" w:rsidRPr="00DC2830" w:rsidRDefault="00285977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09"/>
          <w:id w:val="81938909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 եզրային հաշվարկների աճող կարևորությունը 5G-ով միացված IIoT տեղակայումներում և ուսումնասիրեք զարգացող միտումները, ինչպիսիք են եզրային AI-ն և եզրային վերլուծությունը, որոնք հնարավորություն են տալիս իրական ժամանակում մշակել և վերլուծել տվյալների ցանցի եզրին, նվազեցնելով ուշացումը և բարձրացնելով արձագանքման հնարավորությունը:</w:t>
          </w:r>
        </w:sdtContent>
      </w:sdt>
    </w:p>
    <w:p w14:paraId="74FC4889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03" w:name="_Toc165229648"/>
    <w:p w14:paraId="0D779EF7" w14:textId="77777777" w:rsidR="00E4298E" w:rsidRPr="00DC2830" w:rsidRDefault="00285977">
      <w:pPr>
        <w:pStyle w:val="Heading3"/>
        <w:spacing w:line="360" w:lineRule="auto"/>
        <w:rPr>
          <w:rFonts w:ascii="Sylfaen" w:eastAsia="Arial" w:hAnsi="Sylfaen" w:cs="Arial"/>
        </w:rPr>
        <w:pPrChange w:id="2004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110"/>
          <w:id w:val="307909619"/>
        </w:sdtPr>
        <w:sdtEndPr/>
        <w:sdtContent>
          <w:r w:rsidR="0059570A" w:rsidRPr="00DC2830">
            <w:rPr>
              <w:rFonts w:ascii="Sylfaen" w:eastAsia="Tahoma" w:hAnsi="Sylfaen" w:cs="Tahoma"/>
            </w:rPr>
            <w:t>6.1.2 AI և մեքենայական ուսուցում :</w:t>
          </w:r>
        </w:sdtContent>
      </w:sdt>
      <w:bookmarkEnd w:id="2003"/>
    </w:p>
    <w:p w14:paraId="411A327C" w14:textId="77777777" w:rsidR="00E4298E" w:rsidRPr="00DC2830" w:rsidRDefault="00285977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11"/>
          <w:id w:val="-68343644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Վերլուծեք AI-ի և մեքենայական ուսուցման դերը 5G-ով միացված IIoT հավելվածներում, ինչպիսիք են կանխատեսելի սպասարկումը, անոմալիաների հայտնաբերումը և օպտիմալացումը, և քննարկեք, թե ինչպես են այս տեխնոլոգիաները թույլ տալիս ինքնուրույն որոշումներ կայացնել և օպտիմալացնել արդյունաբերական գործընթացներում:</w:t>
          </w:r>
        </w:sdtContent>
      </w:sdt>
    </w:p>
    <w:p w14:paraId="250FA733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05" w:name="_Toc165229649"/>
    <w:p w14:paraId="648E156F" w14:textId="77777777" w:rsidR="00E4298E" w:rsidRPr="00DC2830" w:rsidRDefault="00285977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2006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12"/>
          <w:id w:val="-73870883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6.2 Արդյունաբերական տրանսֆորմացիայի հետևանքները</w:t>
          </w:r>
        </w:sdtContent>
      </w:sdt>
      <w:bookmarkEnd w:id="2005"/>
    </w:p>
    <w:p w14:paraId="39D92F39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07" w:name="_Toc165229650"/>
    <w:p w14:paraId="5BF566C3" w14:textId="77777777" w:rsidR="00E4298E" w:rsidRPr="00DC2830" w:rsidRDefault="00285977">
      <w:pPr>
        <w:pStyle w:val="Heading3"/>
        <w:spacing w:line="360" w:lineRule="auto"/>
        <w:rPr>
          <w:rFonts w:ascii="Sylfaen" w:eastAsia="Arial" w:hAnsi="Sylfaen" w:cs="Arial"/>
        </w:rPr>
        <w:pPrChange w:id="2008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113"/>
          <w:id w:val="655577949"/>
        </w:sdtPr>
        <w:sdtEndPr/>
        <w:sdtContent>
          <w:r w:rsidR="0059570A" w:rsidRPr="00DC2830">
            <w:rPr>
              <w:rFonts w:ascii="Sylfaen" w:eastAsia="Tahoma" w:hAnsi="Sylfaen" w:cs="Tahoma"/>
            </w:rPr>
            <w:t>6.2.1 Թվային փոխակերպում:</w:t>
          </w:r>
        </w:sdtContent>
      </w:sdt>
      <w:bookmarkEnd w:id="2007"/>
    </w:p>
    <w:p w14:paraId="7074247F" w14:textId="77777777" w:rsidR="00E4298E" w:rsidRPr="00DC2830" w:rsidRDefault="00285977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14"/>
          <w:id w:val="192929980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Ուսումնասիրեք 5G-IIoT ինտեգրման ավելի լայն հետևանքները արդյունաբերական վերափոխման համար, ներառյալ դեպի թվայնացում, ավտոմատացում և արդյունաբերական գործընթացներում և գործառնություններում տվյալների վրա հիմնված որոշումների կայացման անցումը:</w:t>
          </w:r>
        </w:sdtContent>
      </w:sdt>
    </w:p>
    <w:p w14:paraId="32A91E4A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09" w:name="_Toc165229651"/>
    <w:p w14:paraId="1CFBC3FE" w14:textId="77777777" w:rsidR="00E4298E" w:rsidRPr="00DC2830" w:rsidRDefault="00285977">
      <w:pPr>
        <w:pStyle w:val="Heading3"/>
        <w:spacing w:line="360" w:lineRule="auto"/>
        <w:rPr>
          <w:rFonts w:ascii="Sylfaen" w:eastAsia="Arial" w:hAnsi="Sylfaen" w:cs="Arial"/>
        </w:rPr>
        <w:pPrChange w:id="2010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115"/>
          <w:id w:val="563764189"/>
        </w:sdtPr>
        <w:sdtEndPr/>
        <w:sdtContent>
          <w:r w:rsidR="0059570A" w:rsidRPr="00DC2830">
            <w:rPr>
              <w:rFonts w:ascii="Sylfaen" w:eastAsia="Tahoma" w:hAnsi="Sylfaen" w:cs="Tahoma"/>
            </w:rPr>
            <w:t>6.2.2 Բիզնես մոդելներ և արժեքային շղթաներ.</w:t>
          </w:r>
        </w:sdtContent>
      </w:sdt>
      <w:bookmarkEnd w:id="2009"/>
    </w:p>
    <w:p w14:paraId="019AA937" w14:textId="77777777" w:rsidR="00E4298E" w:rsidRPr="00DC2830" w:rsidRDefault="00285977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16"/>
          <w:id w:val="-199232302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Քննարկեք, թե ինչպես է 5G-ով միացված IIoT-ը վերափոխում ավանդական բիզնես մոդելները և արժեքային շղթաները այնպիսի ոլորտներում, ինչպիսիք են արտադրությունը, տրանսպորտը և առողջապահությունը, և ուսումնասիրեք եկամուտների ստեղծման և արժեքի ստեղծման նոր հնարավորություններ:</w:t>
          </w:r>
        </w:sdtContent>
      </w:sdt>
    </w:p>
    <w:p w14:paraId="255A5077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11" w:name="_Toc165229652"/>
    <w:p w14:paraId="14CDA287" w14:textId="77777777" w:rsidR="00E4298E" w:rsidRPr="00DC2830" w:rsidRDefault="00285977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2012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17"/>
          <w:id w:val="98820857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6.3 Մարտահրավերներ և նկատառումներ</w:t>
          </w:r>
        </w:sdtContent>
      </w:sdt>
      <w:bookmarkEnd w:id="2011"/>
    </w:p>
    <w:p w14:paraId="2FE0C3FD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13" w:name="_Toc165229653"/>
    <w:p w14:paraId="5CCB7FD0" w14:textId="77777777" w:rsidR="00E4298E" w:rsidRPr="00DC2830" w:rsidRDefault="00285977">
      <w:pPr>
        <w:pStyle w:val="Heading3"/>
        <w:spacing w:line="360" w:lineRule="auto"/>
        <w:rPr>
          <w:rFonts w:ascii="Sylfaen" w:eastAsia="Arial" w:hAnsi="Sylfaen" w:cs="Arial"/>
        </w:rPr>
        <w:pPrChange w:id="2014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118"/>
          <w:id w:val="-1254122545"/>
        </w:sdtPr>
        <w:sdtEndPr/>
        <w:sdtContent>
          <w:r w:rsidR="0059570A" w:rsidRPr="00DC2830">
            <w:rPr>
              <w:rFonts w:ascii="Sylfaen" w:eastAsia="Tahoma" w:hAnsi="Sylfaen" w:cs="Tahoma"/>
            </w:rPr>
            <w:t>6.3.1 Կիբերանվտանգություն:</w:t>
          </w:r>
        </w:sdtContent>
      </w:sdt>
      <w:bookmarkEnd w:id="2013"/>
    </w:p>
    <w:p w14:paraId="05F327EB" w14:textId="77777777" w:rsidR="00E4298E" w:rsidRPr="00DC2830" w:rsidRDefault="00285977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19"/>
          <w:id w:val="-111775163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 տեղակայման համատեքստում և քննարկեք կիբերանվտանգության ռիսկերն ու խոցելիությունները, ներառյալ սպառնալիքների հայտնաբերումը, կանխարգելումը և միջադեպերին արձագանքելու ռազմավարությունները:</w:t>
          </w:r>
        </w:sdtContent>
      </w:sdt>
    </w:p>
    <w:p w14:paraId="5C4F19F7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15" w:name="_Toc165229654"/>
    <w:p w14:paraId="61A41064" w14:textId="77777777" w:rsidR="00E4298E" w:rsidRPr="00DC2830" w:rsidRDefault="00285977">
      <w:pPr>
        <w:pStyle w:val="Heading3"/>
        <w:spacing w:line="360" w:lineRule="auto"/>
        <w:rPr>
          <w:rFonts w:ascii="Sylfaen" w:eastAsia="Arial" w:hAnsi="Sylfaen" w:cs="Arial"/>
        </w:rPr>
        <w:pPrChange w:id="2016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120"/>
          <w:id w:val="798426559"/>
        </w:sdtPr>
        <w:sdtEndPr/>
        <w:sdtContent>
          <w:r w:rsidR="0059570A" w:rsidRPr="00DC2830">
            <w:rPr>
              <w:rFonts w:ascii="Sylfaen" w:eastAsia="Tahoma" w:hAnsi="Sylfaen" w:cs="Tahoma"/>
            </w:rPr>
            <w:t>6.3.2 Կարգավորող շրջանակներ.</w:t>
          </w:r>
        </w:sdtContent>
      </w:sdt>
      <w:bookmarkEnd w:id="2015"/>
    </w:p>
    <w:p w14:paraId="6E15A93D" w14:textId="77777777" w:rsidR="00E4298E" w:rsidRPr="00DC2830" w:rsidRDefault="00285977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21"/>
          <w:id w:val="-96033541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 կարգավորող շրջանակների և ստանդարտների անհրաժեշտությունը՝ կարգավորելու 5G-ով միացված IIoT-ի տեղակայումները, ապահովելով տվյալների գաղտնիության, անվտանգության և փոխգործունակության պահանջներին համապատասխանությունը, ինչպես նաև խրախուսելով վստահությունն ու վստահությունը այս տեխնոլոգիաների ընդունման նկատմամբ:</w:t>
          </w:r>
        </w:sdtContent>
      </w:sdt>
    </w:p>
    <w:p w14:paraId="500A6BFD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17" w:name="_Toc165229655"/>
    <w:p w14:paraId="3ADDB93A" w14:textId="77777777" w:rsidR="00E4298E" w:rsidRPr="00DC2830" w:rsidRDefault="00285977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2018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22"/>
          <w:id w:val="-37146067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6.4 Էթիկական և սոցիալական հետևանքներ</w:t>
          </w:r>
        </w:sdtContent>
      </w:sdt>
      <w:bookmarkEnd w:id="2017"/>
    </w:p>
    <w:p w14:paraId="6717CA9F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19" w:name="_Toc165229656"/>
    <w:p w14:paraId="16C52CD3" w14:textId="77777777" w:rsidR="00E4298E" w:rsidRPr="00DC2830" w:rsidRDefault="00285977">
      <w:pPr>
        <w:pStyle w:val="Heading3"/>
        <w:spacing w:line="360" w:lineRule="auto"/>
        <w:rPr>
          <w:rFonts w:ascii="Sylfaen" w:eastAsia="Arial" w:hAnsi="Sylfaen" w:cs="Arial"/>
        </w:rPr>
        <w:pPrChange w:id="2020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123"/>
          <w:id w:val="-1094621103"/>
        </w:sdtPr>
        <w:sdtEndPr/>
        <w:sdtContent>
          <w:r w:rsidR="0059570A" w:rsidRPr="00DC2830">
            <w:rPr>
              <w:rFonts w:ascii="Sylfaen" w:eastAsia="Tahoma" w:hAnsi="Sylfaen" w:cs="Tahoma"/>
            </w:rPr>
            <w:t>6.4.1 Գաղտնիություն և տվյալների կառավարում:</w:t>
          </w:r>
        </w:sdtContent>
      </w:sdt>
      <w:bookmarkEnd w:id="2019"/>
    </w:p>
    <w:p w14:paraId="2555662F" w14:textId="77777777" w:rsidR="00E4298E" w:rsidRPr="00DC2830" w:rsidRDefault="00285977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24"/>
          <w:id w:val="877747227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Ուսումնասիրեք էթիկական նկատառումները՝ կապված տվյալների հավաքագրման, օգտագործման և փոխանակման հետ 5G-ով միացված IIoT տեղակայումներում և քննարկեք գաղտնիության, թափանցիկության և հաշվետվողականության կարևորությունը տվյալների կառավարման շրջանակներում:</w:t>
          </w:r>
        </w:sdtContent>
      </w:sdt>
    </w:p>
    <w:p w14:paraId="583DD025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21" w:name="_Toc165229657"/>
    <w:p w14:paraId="566708B0" w14:textId="77777777" w:rsidR="00E4298E" w:rsidRPr="00DC2830" w:rsidRDefault="00285977">
      <w:pPr>
        <w:pStyle w:val="Heading3"/>
        <w:spacing w:line="360" w:lineRule="auto"/>
        <w:rPr>
          <w:rFonts w:ascii="Sylfaen" w:eastAsia="Arial" w:hAnsi="Sylfaen" w:cs="Arial"/>
        </w:rPr>
        <w:pPrChange w:id="2022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125"/>
          <w:id w:val="-693531501"/>
        </w:sdtPr>
        <w:sdtEndPr/>
        <w:sdtContent>
          <w:r w:rsidR="0059570A" w:rsidRPr="00DC2830">
            <w:rPr>
              <w:rFonts w:ascii="Sylfaen" w:eastAsia="Tahoma" w:hAnsi="Sylfaen" w:cs="Tahoma"/>
            </w:rPr>
            <w:t>6.4.2 Ազդեցություն աշխատուժի վրա.</w:t>
          </w:r>
        </w:sdtContent>
      </w:sdt>
      <w:bookmarkEnd w:id="2021"/>
    </w:p>
    <w:p w14:paraId="49C51B55" w14:textId="77777777" w:rsidR="00E4298E" w:rsidRPr="00DC2830" w:rsidRDefault="00285977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26"/>
          <w:id w:val="125463046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IIoT- ի հնարավոր ազդեցությունը աշխատուժի վրա, ներառյալ աշխատանքի դերերի, հմտությունների պահանջների և աշխատավայրի դինամիկայի փոփոխությունները և 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lastRenderedPageBreak/>
            <w:t>քննարկել աշխատուժի վերապատրաստման, վերապատրաստման և նոր տեխնոլոգիաներին հարմարվելու ռազմավարությունները:</w:t>
          </w:r>
        </w:sdtContent>
      </w:sdt>
    </w:p>
    <w:p w14:paraId="29B66C17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23" w:name="_Toc165229658"/>
    <w:p w14:paraId="565D6A86" w14:textId="77777777" w:rsidR="00E4298E" w:rsidRPr="00DC2830" w:rsidRDefault="00285977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2024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27"/>
          <w:id w:val="-56704123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6.5 Ամփոփում և եզրակացություն </w:t>
          </w:r>
        </w:sdtContent>
      </w:sdt>
      <w:bookmarkEnd w:id="2023"/>
    </w:p>
    <w:p w14:paraId="58CC6B0C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3533996E" w14:textId="77777777" w:rsidR="00E4298E" w:rsidRPr="00DC2830" w:rsidRDefault="00285977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28"/>
          <w:id w:val="-160349079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Ամփոփեք 5G-IIoT ինտեգրման հիմնական պատկերացումներն ու հետևանքները արդյունաբերական վերափոխման, տեխնոլոգիաների ընդունման և հասարակության ազդեցության համար:</w:t>
          </w:r>
        </w:sdtContent>
      </w:sdt>
    </w:p>
    <w:p w14:paraId="1791E449" w14:textId="77777777" w:rsidR="00E4298E" w:rsidRPr="00DC2830" w:rsidRDefault="00285977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29"/>
          <w:id w:val="161063015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IIoT-ի կողմից ներկայացված հնարավորությունների և մարտահրավերների մասին և առաջարկություններ տրամադրեք արդյունաբերական կազմակերպություններին, քաղաքականություն մշակողներին և հետազոտողներին՝ նավարկելու այս զարգացող լանդշաֆտը:</w:t>
          </w:r>
        </w:sdtContent>
      </w:sdt>
    </w:p>
    <w:p w14:paraId="52EF7765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25" w:name="_Toc165229659"/>
    <w:p w14:paraId="47C44458" w14:textId="77777777" w:rsidR="00E4298E" w:rsidRPr="00DC2830" w:rsidRDefault="00285977">
      <w:pPr>
        <w:pStyle w:val="Heading1"/>
        <w:spacing w:line="360" w:lineRule="auto"/>
        <w:rPr>
          <w:rFonts w:ascii="Sylfaen" w:eastAsia="Arial" w:hAnsi="Sylfaen" w:cs="Arial"/>
          <w:sz w:val="24"/>
          <w:szCs w:val="24"/>
        </w:rPr>
        <w:pPrChange w:id="2026" w:author="Derenik Petrosyan" w:date="2024-04-16T14:15:00Z">
          <w:pPr>
            <w:pStyle w:val="Heading1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30"/>
          <w:id w:val="44420327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7. Եզրակացություն </w:t>
          </w:r>
        </w:sdtContent>
      </w:sdt>
      <w:bookmarkEnd w:id="2025"/>
    </w:p>
    <w:p w14:paraId="4F7EB7F6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27" w:name="_Toc165229660"/>
    <w:p w14:paraId="4B6449F5" w14:textId="77777777" w:rsidR="00E4298E" w:rsidRPr="00DC2830" w:rsidRDefault="00285977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2028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31"/>
          <w:id w:val="632748000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7.1 Հիմնական բացահայտումների ամփոփում </w:t>
          </w:r>
        </w:sdtContent>
      </w:sdt>
      <w:bookmarkEnd w:id="2027"/>
    </w:p>
    <w:p w14:paraId="617623ED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0C4D38D5" w14:textId="77777777" w:rsidR="00E4298E" w:rsidRPr="00DC2830" w:rsidRDefault="00285977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32"/>
          <w:id w:val="-112121934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Ամփոփեք թեզի հիմնական բացահայտումները և պատկերացումները՝ ընդգծելով յուրաքանչյուր բաժնում քննարկված հիմնական կետերը, ներառյալ.</w:t>
          </w:r>
        </w:sdtContent>
      </w:sdt>
    </w:p>
    <w:p w14:paraId="0989EEEA" w14:textId="77777777" w:rsidR="00E4298E" w:rsidRPr="00DC2830" w:rsidRDefault="00285977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33"/>
          <w:id w:val="91968584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- 5G ցանցերի և իրերի արդյունաբերական ինտերնետի ակնարկ ( IIoT ):</w:t>
          </w:r>
        </w:sdtContent>
      </w:sdt>
    </w:p>
    <w:p w14:paraId="0B9F4EF1" w14:textId="77777777" w:rsidR="00E4298E" w:rsidRPr="00DC2830" w:rsidRDefault="00285977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34"/>
          <w:id w:val="92354324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- 5G-IIoT ինտեգրման տեխնիկական ասպեկտները, մարտահրավերները և հնարավորությունները:</w:t>
          </w:r>
        </w:sdtContent>
      </w:sdt>
    </w:p>
    <w:p w14:paraId="79A43569" w14:textId="77777777" w:rsidR="00E4298E" w:rsidRPr="00DC2830" w:rsidRDefault="00285977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35"/>
          <w:id w:val="-32581859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- 5G-ով միացված IIoT-ի դեպքերի ուսումնասիրություններ և կիրառություններ տարբեր ոլորտներում:</w:t>
          </w:r>
        </w:sdtContent>
      </w:sdt>
    </w:p>
    <w:p w14:paraId="2BA1F063" w14:textId="77777777" w:rsidR="00E4298E" w:rsidRPr="00DC2830" w:rsidRDefault="00285977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36"/>
          <w:id w:val="867487942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Արդյունաբերական վերափոխման համար 5G-IIoT ինտեգրման ապագա ուղղություններն ու հետևանքները:</w:t>
          </w:r>
        </w:sdtContent>
      </w:sdt>
    </w:p>
    <w:p w14:paraId="7E8FC786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29" w:name="_Toc165229661"/>
    <w:p w14:paraId="6CE65D68" w14:textId="77777777" w:rsidR="00E4298E" w:rsidRPr="00DC2830" w:rsidRDefault="00285977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2030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37"/>
          <w:id w:val="-133752159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7.2 Ներդրումներ և նշանակություն </w:t>
          </w:r>
        </w:sdtContent>
      </w:sdt>
      <w:bookmarkEnd w:id="2029"/>
    </w:p>
    <w:p w14:paraId="5C9A5731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280FC8BF" w14:textId="77777777" w:rsidR="00E4298E" w:rsidRPr="00DC2830" w:rsidRDefault="00285977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38"/>
          <w:id w:val="-547230142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Քննարկեք թեզի ներդրումը 5G-IIoT ինտեգրման ոլորտում, ներառյալ.</w:t>
          </w:r>
        </w:sdtContent>
      </w:sdt>
    </w:p>
    <w:p w14:paraId="009507FB" w14:textId="77777777" w:rsidR="00E4298E" w:rsidRPr="00DC2830" w:rsidRDefault="00285977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39"/>
          <w:id w:val="-116917032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- 5G ցանցերի ինտեգրման հետ կապված տեխնիկական ասպեկտների, մարտահրավերների և հնարավորությունների ըմբռնումը IIoT- ի հետ :</w:t>
          </w:r>
        </w:sdtContent>
      </w:sdt>
    </w:p>
    <w:p w14:paraId="705FCB53" w14:textId="77777777" w:rsidR="00E4298E" w:rsidRPr="00DC2830" w:rsidRDefault="00285977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0"/>
          <w:id w:val="108326885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IIoT-ի դեպքերի վերաբերյալ տարբեր ոլորտներում:</w:t>
          </w:r>
        </w:sdtContent>
      </w:sdt>
    </w:p>
    <w:p w14:paraId="26081043" w14:textId="77777777" w:rsidR="00E4298E" w:rsidRPr="00DC2830" w:rsidRDefault="00285977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1"/>
          <w:id w:val="-15954216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- 5G-IIoT ինտեգրման ապագա ուղղությունների և հետևանքների բացահայտում արդյունաբերական վերափոխման, տեխնոլոգիաների ընդունման և հասարակության վրա ազդեցության համար:</w:t>
          </w:r>
        </w:sdtContent>
      </w:sdt>
    </w:p>
    <w:p w14:paraId="1E64A8F1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31" w:name="_Toc165229662"/>
    <w:p w14:paraId="16B1EDC9" w14:textId="77777777" w:rsidR="00E4298E" w:rsidRPr="00DC2830" w:rsidRDefault="00285977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2032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42"/>
          <w:id w:val="134805678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7.3 Առաջարկություններ </w:t>
          </w:r>
        </w:sdtContent>
      </w:sdt>
      <w:bookmarkEnd w:id="2031"/>
    </w:p>
    <w:p w14:paraId="42FBEF64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561BB215" w14:textId="77777777" w:rsidR="00E4298E" w:rsidRPr="00DC2830" w:rsidRDefault="00285977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3"/>
          <w:id w:val="-1494399962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Տրամադրել առաջարկություններ արդյունաբերական կազմակերպություններին, քաղաքականություն մշակողներին և հետազոտողներին՝ հիմնվելով թեզի արդյունքների և պատկերացումների վրա, ներառյալ.</w:t>
          </w:r>
        </w:sdtContent>
      </w:sdt>
    </w:p>
    <w:p w14:paraId="7F8BB8E6" w14:textId="77777777" w:rsidR="00E4298E" w:rsidRPr="00DC2830" w:rsidRDefault="00285977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4"/>
          <w:id w:val="-1325651460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- 5G-IIoT ինտեգրման հետ կապված մարտահրավերների հաղթահարման և հնարավորությունների հաղթահարման ռազմավարություններ:</w:t>
          </w:r>
        </w:sdtContent>
      </w:sdt>
    </w:p>
    <w:p w14:paraId="2E4157A0" w14:textId="77777777" w:rsidR="00E4298E" w:rsidRPr="00DC2830" w:rsidRDefault="00285977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5"/>
          <w:id w:val="-32759743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Արդյունաբերական միջավայրում 5G-ով ապահովված IIoT համակարգերի տեղակայման և շահագործման լավագույն փորձը :</w:t>
          </w:r>
        </w:sdtContent>
      </w:sdt>
    </w:p>
    <w:p w14:paraId="1BCB6992" w14:textId="77777777" w:rsidR="00E4298E" w:rsidRPr="00DC2830" w:rsidRDefault="00285977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6"/>
          <w:id w:val="-152447290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Հետագա հետազոտությունների և հետախուզման ոլորտներ՝ 5G-IIoT ինտեգրման ոլորտը առաջ մղելու և մնացած բացերն ու մարտահրավերները լուծելու համար:</w:t>
          </w:r>
        </w:sdtContent>
      </w:sdt>
    </w:p>
    <w:p w14:paraId="659DD4B6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33" w:name="_Toc165229663"/>
    <w:p w14:paraId="72F63FAD" w14:textId="77777777" w:rsidR="00E4298E" w:rsidRPr="00DC2830" w:rsidRDefault="00285977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2034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47"/>
          <w:id w:val="-170355307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7.4 Եզրակացություն </w:t>
          </w:r>
        </w:sdtContent>
      </w:sdt>
      <w:bookmarkEnd w:id="2033"/>
    </w:p>
    <w:p w14:paraId="6BF5CFD3" w14:textId="77777777" w:rsidR="00E4298E" w:rsidRDefault="00E4298E" w:rsidP="00F26AD1">
      <w:pPr>
        <w:spacing w:line="360" w:lineRule="auto"/>
        <w:jc w:val="both"/>
        <w:rPr>
          <w:ins w:id="2035" w:author="Derenik Petrosyan" w:date="2024-04-15T12:14:00Z"/>
          <w:rFonts w:ascii="Sylfaen" w:eastAsia="Arial" w:hAnsi="Sylfaen" w:cs="Arial"/>
          <w:sz w:val="24"/>
          <w:szCs w:val="24"/>
        </w:rPr>
      </w:pPr>
    </w:p>
    <w:p w14:paraId="5F98AC4F" w14:textId="77777777" w:rsidR="00365502" w:rsidRPr="001A4BF5" w:rsidRDefault="00365502">
      <w:pPr>
        <w:spacing w:line="360" w:lineRule="auto"/>
        <w:jc w:val="both"/>
        <w:rPr>
          <w:ins w:id="2036" w:author="Derenik Petrosyan" w:date="2024-04-15T12:14:00Z"/>
          <w:rFonts w:ascii="Sylfaen" w:eastAsia="Times New Roman" w:hAnsi="Sylfaen" w:cs="Times New Roman"/>
          <w:color w:val="767171" w:themeColor="background2" w:themeShade="80"/>
          <w:sz w:val="24"/>
          <w:szCs w:val="24"/>
        </w:rPr>
        <w:pPrChange w:id="2037" w:author="Derenik Petrosyan" w:date="2024-04-16T14:15:00Z">
          <w:pPr>
            <w:spacing w:line="240" w:lineRule="auto"/>
            <w:jc w:val="both"/>
          </w:pPr>
        </w:pPrChange>
      </w:pPr>
      <w:proofErr w:type="spellStart"/>
      <w:ins w:id="2038" w:author="Derenik Petrosyan" w:date="2024-04-15T12:14:00Z">
        <w:r w:rsidRPr="001A4BF5">
          <w:rPr>
            <w:rFonts w:ascii="Sylfaen" w:eastAsia="Times New Roman" w:hAnsi="Sylfaen" w:cs="Times New Roman"/>
            <w:b/>
            <w:bCs/>
            <w:color w:val="767171" w:themeColor="background2" w:themeShade="80"/>
            <w:sz w:val="24"/>
            <w:szCs w:val="24"/>
            <w:lang w:val="en-US"/>
          </w:rPr>
          <w:lastRenderedPageBreak/>
          <w:t>Եզրակացություն</w:t>
        </w:r>
        <w:proofErr w:type="spellEnd"/>
      </w:ins>
    </w:p>
    <w:p w14:paraId="7F174410" w14:textId="77777777" w:rsidR="00365502" w:rsidRPr="001A4BF5" w:rsidRDefault="00365502">
      <w:pPr>
        <w:spacing w:line="360" w:lineRule="auto"/>
        <w:jc w:val="both"/>
        <w:rPr>
          <w:ins w:id="2039" w:author="Derenik Petrosyan" w:date="2024-04-15T12:14:00Z"/>
          <w:rFonts w:ascii="Sylfaen" w:eastAsia="Times New Roman" w:hAnsi="Sylfaen" w:cs="Times New Roman"/>
          <w:color w:val="767171" w:themeColor="background2" w:themeShade="80"/>
          <w:sz w:val="24"/>
          <w:szCs w:val="24"/>
        </w:rPr>
        <w:pPrChange w:id="2040" w:author="Derenik Petrosyan" w:date="2024-04-16T14:15:00Z">
          <w:pPr>
            <w:spacing w:line="240" w:lineRule="auto"/>
            <w:jc w:val="both"/>
          </w:pPr>
        </w:pPrChange>
      </w:pPr>
      <w:ins w:id="2041" w:author="Derenik Petrosyan" w:date="2024-04-15T12:14:00Z"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>IIoT-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ի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զարգացման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ժամանակացույցը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բնութագրվում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է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նորարարության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և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ստանդարտացման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շարունակական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ցիկլով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,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որը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պայմանավորված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է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տեխնոլոգիական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առաջընթացի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անողոք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տեմպերով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: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Լարային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ցանցերի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վաղ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օրերից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մինչև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նոր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սերնդի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կապի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ստանդարտների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սկիզբը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,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յուրաքանչյուր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կարևոր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իրադարձություն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առաջ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է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մղել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IIoT-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ն՝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բացելով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արդյունաբերական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միջավայրերում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ավտոմատացման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,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արդյունավետության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և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տվյալների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վրա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հիմնված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որոշումների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կայացման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նոր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հնարավորություններ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: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Մինչ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IIoT-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ի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ճանապարհորդությունը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շարունակվում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է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,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կազմակերպությունները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պետք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է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ընդունեն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այս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առաջընթացները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՝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միաժամանակ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անդրադառնալով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անվտանգության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և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փոխգործունակության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մարտահրավերներին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՝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միացված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տեխնոլոգիայի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փոխակերպող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ներուժը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լիովին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իրացնելու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համար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>:</w:t>
        </w:r>
      </w:ins>
    </w:p>
    <w:p w14:paraId="56072410" w14:textId="77777777" w:rsidR="00C45D34" w:rsidRDefault="00C45D34">
      <w:pPr>
        <w:shd w:val="clear" w:color="auto" w:fill="FFFFFF"/>
        <w:spacing w:after="0" w:line="360" w:lineRule="auto"/>
        <w:jc w:val="both"/>
        <w:textAlignment w:val="baseline"/>
        <w:rPr>
          <w:moveTo w:id="2042" w:author="Derenik Petrosyan" w:date="2024-04-15T12:16:00Z"/>
          <w:rStyle w:val="rynqvb"/>
          <w:rFonts w:ascii="Sylfaen" w:hAnsi="Sylfaen"/>
          <w:color w:val="3C4043"/>
          <w:sz w:val="24"/>
          <w:szCs w:val="24"/>
          <w:lang w:val="hy-AM"/>
        </w:rPr>
        <w:pPrChange w:id="2043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moveToRangeStart w:id="2044" w:author="Derenik Petrosyan" w:date="2024-04-15T12:16:00Z" w:name="move164075808"/>
      <w:moveTo w:id="2045" w:author="Derenik Petrosyan" w:date="2024-04-15T12:16:00Z">
        <w:r w:rsidRPr="001A4BF5">
          <w:rPr>
            <w:rStyle w:val="rynqvb"/>
            <w:rFonts w:ascii="Sylfaen" w:hAnsi="Sylfaen"/>
            <w:i/>
            <w:iCs/>
            <w:color w:val="3C4043"/>
            <w:sz w:val="24"/>
            <w:szCs w:val="24"/>
            <w:lang w:val="hy-AM"/>
          </w:rPr>
          <w:t>Եզրակացություն</w:t>
        </w:r>
        <w:r w:rsidRPr="00B737E0">
          <w:rPr>
            <w:rStyle w:val="rynqvb"/>
            <w:rFonts w:ascii="Sylfaen" w:hAnsi="Sylfaen"/>
            <w:color w:val="3C4043"/>
            <w:sz w:val="24"/>
            <w:szCs w:val="24"/>
            <w:lang w:val="hy-AM"/>
          </w:rPr>
          <w:t>:</w:t>
        </w:r>
      </w:moveTo>
    </w:p>
    <w:p w14:paraId="6AFF6A3D" w14:textId="77777777" w:rsidR="00C45D34" w:rsidRPr="001A4BF5" w:rsidRDefault="00C45D34">
      <w:pPr>
        <w:shd w:val="clear" w:color="auto" w:fill="FFFFFF"/>
        <w:spacing w:after="0" w:line="360" w:lineRule="auto"/>
        <w:jc w:val="both"/>
        <w:textAlignment w:val="baseline"/>
        <w:rPr>
          <w:moveTo w:id="2046" w:author="Derenik Petrosyan" w:date="2024-04-15T12:16:00Z"/>
          <w:rStyle w:val="rynqvb"/>
          <w:rFonts w:ascii="Sylfaen" w:hAnsi="Sylfaen"/>
          <w:i/>
          <w:iCs/>
          <w:color w:val="3C4043"/>
          <w:sz w:val="24"/>
          <w:szCs w:val="24"/>
          <w:lang w:val="hy-AM"/>
        </w:rPr>
        <w:pPrChange w:id="2047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639BA862" w14:textId="77777777" w:rsidR="00C45D34" w:rsidRPr="001A4BF5" w:rsidRDefault="00C45D34">
      <w:pPr>
        <w:shd w:val="clear" w:color="auto" w:fill="FFFFFF"/>
        <w:spacing w:after="0" w:line="360" w:lineRule="auto"/>
        <w:jc w:val="both"/>
        <w:textAlignment w:val="baseline"/>
        <w:rPr>
          <w:moveTo w:id="2048" w:author="Derenik Petrosyan" w:date="2024-04-15T12:16:00Z"/>
          <w:rStyle w:val="rynqvb"/>
          <w:rFonts w:ascii="Sylfaen" w:hAnsi="Sylfaen"/>
          <w:i/>
          <w:iCs/>
          <w:color w:val="3C4043"/>
          <w:sz w:val="24"/>
          <w:szCs w:val="24"/>
          <w:lang w:val="hy-AM"/>
        </w:rPr>
        <w:pPrChange w:id="2049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moveTo w:id="2050" w:author="Derenik Petrosyan" w:date="2024-04-15T12:16:00Z">
        <w:r w:rsidRPr="001A4BF5">
          <w:rPr>
            <w:rStyle w:val="rynqvb"/>
            <w:rFonts w:ascii="Sylfaen" w:hAnsi="Sylfaen"/>
            <w:i/>
            <w:iCs/>
            <w:color w:val="3C4043"/>
            <w:sz w:val="24"/>
            <w:szCs w:val="24"/>
            <w:lang w:val="hy-AM"/>
          </w:rPr>
          <w:t>Եզրակացությունն անդրադառնում է անլար կապի պատմական հետագծին՝ ընդգծելով տեխնոլոգիական նորարարության կրկնվող բնույթը և արդյունաբերության առջև ծառացած մշտական մարտահրավերները: Այն ընդգծում է անլար կապի փոխակերպիչ ազդեցությունը հասարակության վրա և ավելի արագ, հուսալի և մատչելի կապի շարունակական ձգտումը:</w:t>
        </w:r>
        <w:r w:rsidRPr="001A4BF5">
          <w:rPr>
            <w:rFonts w:ascii="Sylfaen" w:eastAsia="Times New Roman" w:hAnsi="Sylfaen" w:cs="Segoe UI"/>
            <w:b/>
            <w:bCs/>
            <w:i/>
            <w:iCs/>
            <w:color w:val="333333"/>
            <w:sz w:val="24"/>
            <w:szCs w:val="24"/>
            <w:lang w:val="hy-AM"/>
          </w:rPr>
          <w:t> </w:t>
        </w:r>
      </w:moveTo>
    </w:p>
    <w:p w14:paraId="6597AC1D" w14:textId="77777777" w:rsidR="00C45D34" w:rsidRPr="001A4BF5" w:rsidRDefault="00C45D34">
      <w:pPr>
        <w:shd w:val="clear" w:color="auto" w:fill="FFFFFF"/>
        <w:spacing w:after="0" w:line="360" w:lineRule="auto"/>
        <w:jc w:val="both"/>
        <w:textAlignment w:val="baseline"/>
        <w:rPr>
          <w:moveTo w:id="2051" w:author="Derenik Petrosyan" w:date="2024-04-15T12:16:00Z"/>
          <w:rFonts w:ascii="Sylfaen" w:eastAsia="Times New Roman" w:hAnsi="Sylfaen" w:cs="Segoe UI"/>
          <w:b/>
          <w:bCs/>
          <w:color w:val="333333"/>
          <w:sz w:val="24"/>
          <w:szCs w:val="24"/>
          <w:lang w:val="hy-AM"/>
        </w:rPr>
        <w:pPrChange w:id="2052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moveTo w:id="2053" w:author="Derenik Petrosyan" w:date="2024-04-15T12:16:00Z">
        <w:r w:rsidRPr="00B737E0">
          <w:rPr>
            <w:rStyle w:val="rynqvb"/>
            <w:rFonts w:ascii="Sylfaen" w:hAnsi="Sylfaen"/>
            <w:color w:val="3C4043"/>
            <w:sz w:val="24"/>
            <w:szCs w:val="24"/>
            <w:lang w:val="hy-AM"/>
          </w:rPr>
          <w:t xml:space="preserve"> </w:t>
        </w:r>
      </w:moveTo>
    </w:p>
    <w:moveToRangeEnd w:id="2044"/>
    <w:p w14:paraId="45A97A30" w14:textId="77777777" w:rsidR="00365502" w:rsidRPr="00DC2830" w:rsidRDefault="00365502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5032B4C8" w14:textId="77777777" w:rsidR="00E4298E" w:rsidRPr="00DC2830" w:rsidRDefault="00285977">
      <w:pPr>
        <w:spacing w:line="360" w:lineRule="auto"/>
        <w:jc w:val="both"/>
        <w:rPr>
          <w:rFonts w:ascii="Sylfaen" w:hAnsi="Sylfaen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8"/>
          <w:id w:val="37905659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Ավարտեք թեզը` կրկնելով 5G-IIoT ինտեգրման կարևորությունը արդյունաբերական վերափոխման և նորարարության համար և ընդգծելով հնարավոր օգուտներն ու մարտահրավերները, որոնք կապված են արդյունաբերական միջավայրում 5G-ով միացված IIoT համակարգերի տեղակայման և շահագործման հետ: Մտածեք 5G-IIoT ինտեգրման ավելի լայն հետևանքների և սոցիալական ազդեցության մասին և լավատեսություն արտահայտեք Արդյունաբերություն 4.0-ի դարաշրջանում կապված արդյունաբերությունների ապագայի համար:</w:t>
          </w:r>
        </w:sdtContent>
      </w:sdt>
    </w:p>
    <w:p w14:paraId="3F6438CF" w14:textId="1854310F" w:rsidR="001D2A07" w:rsidRDefault="001D2A07">
      <w:pPr>
        <w:spacing w:line="360" w:lineRule="auto"/>
        <w:jc w:val="both"/>
        <w:rPr>
          <w:ins w:id="2054" w:author="Derenik Petrosyan" w:date="2024-04-16T19:00:00Z"/>
          <w:rFonts w:ascii="Sylfaen" w:hAnsi="Sylfaen"/>
          <w:sz w:val="24"/>
          <w:szCs w:val="24"/>
        </w:rPr>
      </w:pPr>
    </w:p>
    <w:p w14:paraId="70EAB8BB" w14:textId="6D305F9F" w:rsidR="006478C4" w:rsidRDefault="006478C4">
      <w:pPr>
        <w:spacing w:line="360" w:lineRule="auto"/>
        <w:jc w:val="both"/>
        <w:rPr>
          <w:ins w:id="2055" w:author="Derenik Petrosyan" w:date="2024-04-16T19:00:00Z"/>
          <w:rFonts w:ascii="Sylfaen" w:hAnsi="Sylfaen"/>
          <w:sz w:val="24"/>
          <w:szCs w:val="24"/>
        </w:rPr>
      </w:pPr>
    </w:p>
    <w:p w14:paraId="73D1505E" w14:textId="748A1A7E" w:rsidR="006478C4" w:rsidRDefault="006478C4">
      <w:pPr>
        <w:spacing w:line="360" w:lineRule="auto"/>
        <w:jc w:val="both"/>
        <w:rPr>
          <w:ins w:id="2056" w:author="Derenik Petrosyan" w:date="2024-04-16T19:00:00Z"/>
          <w:rFonts w:ascii="Sylfaen" w:hAnsi="Sylfaen"/>
          <w:sz w:val="24"/>
          <w:szCs w:val="24"/>
        </w:rPr>
      </w:pPr>
    </w:p>
    <w:p w14:paraId="71274CA1" w14:textId="538F0782" w:rsidR="006478C4" w:rsidRDefault="006478C4">
      <w:pPr>
        <w:spacing w:line="360" w:lineRule="auto"/>
        <w:jc w:val="both"/>
        <w:rPr>
          <w:ins w:id="2057" w:author="Derenik Petrosyan" w:date="2024-04-16T19:00:00Z"/>
          <w:rFonts w:ascii="Sylfaen" w:hAnsi="Sylfaen"/>
          <w:sz w:val="24"/>
          <w:szCs w:val="24"/>
        </w:rPr>
      </w:pPr>
    </w:p>
    <w:p w14:paraId="311FF98B" w14:textId="2A0A3766" w:rsidR="006478C4" w:rsidRDefault="006478C4">
      <w:pPr>
        <w:spacing w:line="360" w:lineRule="auto"/>
        <w:jc w:val="both"/>
        <w:rPr>
          <w:ins w:id="2058" w:author="Derenik Petrosyan" w:date="2024-04-16T19:00:00Z"/>
          <w:rFonts w:ascii="Sylfaen" w:hAnsi="Sylfaen"/>
          <w:sz w:val="24"/>
          <w:szCs w:val="24"/>
        </w:rPr>
      </w:pPr>
    </w:p>
    <w:p w14:paraId="64FC0E28" w14:textId="6AC2DC3A" w:rsidR="006478C4" w:rsidRDefault="006478C4">
      <w:pPr>
        <w:spacing w:line="360" w:lineRule="auto"/>
        <w:jc w:val="both"/>
        <w:rPr>
          <w:ins w:id="2059" w:author="Derenik Petrosyan" w:date="2024-04-16T19:00:00Z"/>
          <w:rFonts w:ascii="Sylfaen" w:hAnsi="Sylfaen"/>
          <w:sz w:val="24"/>
          <w:szCs w:val="24"/>
        </w:rPr>
      </w:pPr>
    </w:p>
    <w:p w14:paraId="5087982D" w14:textId="3E0F96BF" w:rsidR="006478C4" w:rsidRDefault="006478C4">
      <w:pPr>
        <w:spacing w:line="360" w:lineRule="auto"/>
        <w:jc w:val="both"/>
        <w:rPr>
          <w:ins w:id="2060" w:author="Derenik Petrosyan" w:date="2024-04-16T19:00:00Z"/>
          <w:rFonts w:ascii="Sylfaen" w:hAnsi="Sylfaen"/>
          <w:sz w:val="24"/>
          <w:szCs w:val="24"/>
        </w:rPr>
      </w:pPr>
    </w:p>
    <w:p w14:paraId="7716F619" w14:textId="77777777" w:rsidR="006478C4" w:rsidRPr="00DC2830" w:rsidRDefault="006478C4">
      <w:pPr>
        <w:spacing w:line="360" w:lineRule="auto"/>
        <w:jc w:val="both"/>
        <w:rPr>
          <w:rFonts w:ascii="Sylfaen" w:hAnsi="Sylfaen"/>
          <w:sz w:val="24"/>
          <w:szCs w:val="24"/>
        </w:rPr>
      </w:pPr>
    </w:p>
    <w:bookmarkStart w:id="2061" w:name="_Toc165229664" w:displacedByCustomXml="next"/>
    <w:sdt>
      <w:sdtPr>
        <w:rPr>
          <w:rFonts w:ascii="Sylfaen" w:eastAsia="Calibri" w:hAnsi="Sylfaen" w:cs="Calibri"/>
          <w:color w:val="auto"/>
          <w:sz w:val="24"/>
          <w:szCs w:val="24"/>
        </w:rPr>
        <w:id w:val="1618102958"/>
        <w:docPartObj>
          <w:docPartGallery w:val="Bibliographies"/>
          <w:docPartUnique/>
        </w:docPartObj>
      </w:sdtPr>
      <w:sdtEndPr/>
      <w:sdtContent>
        <w:p w14:paraId="74BF7689" w14:textId="6E9DCDB4" w:rsidR="00263BA6" w:rsidRPr="00DC2830" w:rsidRDefault="00263BA6">
          <w:pPr>
            <w:pStyle w:val="Heading1"/>
            <w:spacing w:line="360" w:lineRule="auto"/>
            <w:rPr>
              <w:rFonts w:ascii="Sylfaen" w:hAnsi="Sylfaen" w:cs="Arial"/>
              <w:b/>
              <w:bCs/>
              <w:sz w:val="24"/>
              <w:szCs w:val="24"/>
              <w:lang w:val="hy-AM"/>
            </w:rPr>
            <w:pPrChange w:id="2062" w:author="Derenik Petrosyan" w:date="2024-04-16T14:15:00Z">
              <w:pPr>
                <w:pStyle w:val="Heading1"/>
              </w:pPr>
            </w:pPrChange>
          </w:pPr>
          <w:r w:rsidRPr="00DC2830">
            <w:rPr>
              <w:rFonts w:ascii="Sylfaen" w:hAnsi="Sylfaen" w:cs="Arial"/>
              <w:b/>
              <w:bCs/>
              <w:sz w:val="24"/>
              <w:szCs w:val="24"/>
              <w:lang w:val="hy-AM"/>
            </w:rPr>
            <w:t>Օգտագործված գրականության ցանկ</w:t>
          </w:r>
          <w:bookmarkEnd w:id="2061"/>
        </w:p>
        <w:sdt>
          <w:sdtPr>
            <w:rPr>
              <w:rFonts w:ascii="Sylfaen" w:hAnsi="Sylfaen"/>
              <w:sz w:val="24"/>
              <w:szCs w:val="24"/>
            </w:rPr>
            <w:id w:val="-573587230"/>
            <w:bibliography/>
          </w:sdtPr>
          <w:sdtEndPr/>
          <w:sdtContent>
            <w:p w14:paraId="72544D55" w14:textId="77777777" w:rsidR="00574C4D" w:rsidRDefault="00263BA6">
              <w:pPr>
                <w:spacing w:line="360" w:lineRule="auto"/>
                <w:rPr>
                  <w:noProof/>
                </w:rPr>
              </w:pPr>
              <w:r w:rsidRPr="00DC2830">
                <w:rPr>
                  <w:rFonts w:ascii="Sylfaen" w:hAnsi="Sylfaen"/>
                  <w:sz w:val="24"/>
                  <w:szCs w:val="24"/>
                </w:rPr>
                <w:fldChar w:fldCharType="begin"/>
              </w:r>
              <w:r w:rsidRPr="00DC2830">
                <w:rPr>
                  <w:rFonts w:ascii="Sylfaen" w:hAnsi="Sylfaen"/>
                  <w:sz w:val="24"/>
                  <w:szCs w:val="24"/>
                </w:rPr>
                <w:instrText xml:space="preserve"> BIBLIOGRAPHY </w:instrText>
              </w:r>
              <w:r w:rsidRPr="00DC2830">
                <w:rPr>
                  <w:rFonts w:ascii="Sylfaen" w:hAnsi="Sylfaen"/>
                  <w:sz w:val="24"/>
                  <w:szCs w:val="24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22"/>
                <w:gridCol w:w="9032"/>
              </w:tblGrid>
              <w:tr w:rsidR="00574C4D" w14:paraId="1332F0B2" w14:textId="77777777">
                <w:trPr>
                  <w:divId w:val="128157122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F85C968" w14:textId="2EBF0CA1" w:rsidR="00574C4D" w:rsidRDefault="00574C4D">
                    <w:pPr>
                      <w:pStyle w:val="Bibliography"/>
                      <w:rPr>
                        <w:noProof/>
                        <w:sz w:val="24"/>
                        <w:szCs w:val="24"/>
                        <w:lang w:val="hy-AM"/>
                      </w:rPr>
                    </w:pPr>
                    <w:r>
                      <w:rPr>
                        <w:noProof/>
                        <w:lang w:val="hy-AM"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A8C4B56" w14:textId="77777777" w:rsidR="00574C4D" w:rsidRDefault="00574C4D">
                    <w:pPr>
                      <w:pStyle w:val="Bibliography"/>
                      <w:rPr>
                        <w:noProof/>
                        <w:lang w:val="hy-AM"/>
                      </w:rPr>
                    </w:pPr>
                    <w:r>
                      <w:rPr>
                        <w:noProof/>
                        <w:lang w:val="hy-AM"/>
                      </w:rPr>
                      <w:t>H. Kadia, “TeckNexus,” 16 March 2024. [Առցանց]. Available: https://tecknexus.com/5g-network/5g-networks-know-about-5g.</w:t>
                    </w:r>
                  </w:p>
                </w:tc>
              </w:tr>
              <w:tr w:rsidR="00574C4D" w14:paraId="571BF130" w14:textId="77777777">
                <w:trPr>
                  <w:divId w:val="128157122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44896F6" w14:textId="77777777" w:rsidR="00574C4D" w:rsidRDefault="00574C4D">
                    <w:pPr>
                      <w:pStyle w:val="Bibliography"/>
                      <w:rPr>
                        <w:noProof/>
                        <w:lang w:val="hy-AM"/>
                      </w:rPr>
                    </w:pPr>
                    <w:r>
                      <w:rPr>
                        <w:noProof/>
                        <w:lang w:val="hy-AM"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FD41AFC" w14:textId="77777777" w:rsidR="00574C4D" w:rsidRDefault="00574C4D">
                    <w:pPr>
                      <w:pStyle w:val="Bibliography"/>
                      <w:rPr>
                        <w:noProof/>
                        <w:lang w:val="hy-AM"/>
                      </w:rPr>
                    </w:pPr>
                    <w:r>
                      <w:rPr>
                        <w:noProof/>
                        <w:lang w:val="hy-AM"/>
                      </w:rPr>
                      <w:t xml:space="preserve">A. H. R. P. S. S. R. R. S. Mohd Javaid *, “Upgrading the manufacturing sector via applications of Industrial Internet of Things (IIoT),” </w:t>
                    </w:r>
                    <w:r>
                      <w:rPr>
                        <w:i/>
                        <w:iCs/>
                        <w:noProof/>
                        <w:lang w:val="hy-AM"/>
                      </w:rPr>
                      <w:t xml:space="preserve">Sensors International, </w:t>
                    </w:r>
                    <w:r>
                      <w:rPr>
                        <w:noProof/>
                        <w:lang w:val="hy-AM"/>
                      </w:rPr>
                      <w:t xml:space="preserve">p. 17, September 2021. </w:t>
                    </w:r>
                  </w:p>
                </w:tc>
              </w:tr>
              <w:tr w:rsidR="00574C4D" w14:paraId="17359ED2" w14:textId="77777777">
                <w:trPr>
                  <w:divId w:val="128157122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600AEC1" w14:textId="77777777" w:rsidR="00574C4D" w:rsidRDefault="00574C4D">
                    <w:pPr>
                      <w:pStyle w:val="Bibliography"/>
                      <w:rPr>
                        <w:noProof/>
                        <w:lang w:val="hy-AM"/>
                      </w:rPr>
                    </w:pPr>
                    <w:r>
                      <w:rPr>
                        <w:noProof/>
                        <w:lang w:val="hy-AM"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33D06AB" w14:textId="77777777" w:rsidR="00574C4D" w:rsidRDefault="00574C4D">
                    <w:pPr>
                      <w:pStyle w:val="Bibliography"/>
                      <w:rPr>
                        <w:noProof/>
                        <w:lang w:val="hy-AM"/>
                      </w:rPr>
                    </w:pPr>
                    <w:r>
                      <w:rPr>
                        <w:noProof/>
                        <w:lang w:val="hy-AM"/>
                      </w:rPr>
                      <w:t>Rajiv, “RF Page,” 4 July 2023 . [Առցանց]. Available: https://www.rfpage.com/evolution-of-wireless-technologies-1g-to-5g-in-mobile-communication/.</w:t>
                    </w:r>
                  </w:p>
                </w:tc>
              </w:tr>
              <w:tr w:rsidR="00574C4D" w14:paraId="1AD57ABF" w14:textId="77777777">
                <w:trPr>
                  <w:divId w:val="128157122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F1AA9D0" w14:textId="77777777" w:rsidR="00574C4D" w:rsidRDefault="00574C4D">
                    <w:pPr>
                      <w:pStyle w:val="Bibliography"/>
                      <w:rPr>
                        <w:noProof/>
                        <w:lang w:val="hy-AM"/>
                      </w:rPr>
                    </w:pPr>
                    <w:r>
                      <w:rPr>
                        <w:noProof/>
                        <w:lang w:val="hy-AM"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CF1945D" w14:textId="77777777" w:rsidR="00574C4D" w:rsidRDefault="00574C4D">
                    <w:pPr>
                      <w:pStyle w:val="Bibliography"/>
                      <w:rPr>
                        <w:noProof/>
                        <w:lang w:val="hy-AM"/>
                      </w:rPr>
                    </w:pPr>
                    <w:r>
                      <w:rPr>
                        <w:noProof/>
                        <w:lang w:val="hy-AM"/>
                      </w:rPr>
                      <w:t>J. Haiston, “Symmetry Electronics,” 12 September 2022. [Առցանց]. Available: https://www.symmetryelectronics.com/blog/how-will-5g-transform-industrial-iot/.</w:t>
                    </w:r>
                  </w:p>
                </w:tc>
              </w:tr>
            </w:tbl>
            <w:p w14:paraId="0AD2A564" w14:textId="77777777" w:rsidR="00574C4D" w:rsidRDefault="00574C4D">
              <w:pPr>
                <w:divId w:val="1281571221"/>
                <w:rPr>
                  <w:rFonts w:eastAsia="Times New Roman"/>
                  <w:noProof/>
                </w:rPr>
              </w:pPr>
            </w:p>
            <w:p w14:paraId="70335423" w14:textId="1D181A51" w:rsidR="00263BA6" w:rsidRPr="00DC2830" w:rsidRDefault="00263BA6">
              <w:pPr>
                <w:spacing w:line="360" w:lineRule="auto"/>
                <w:rPr>
                  <w:rFonts w:ascii="Sylfaen" w:hAnsi="Sylfaen"/>
                  <w:sz w:val="24"/>
                  <w:szCs w:val="24"/>
                </w:rPr>
                <w:pPrChange w:id="2063" w:author="Derenik Petrosyan" w:date="2024-04-16T14:15:00Z">
                  <w:pPr/>
                </w:pPrChange>
              </w:pPr>
              <w:r w:rsidRPr="00DC2830">
                <w:rPr>
                  <w:rFonts w:ascii="Sylfaen" w:hAnsi="Sylfaen"/>
                  <w:b/>
                  <w:bCs/>
                  <w:noProof/>
                  <w:sz w:val="24"/>
                  <w:szCs w:val="24"/>
                </w:rPr>
                <w:fldChar w:fldCharType="end"/>
              </w:r>
            </w:p>
          </w:sdtContent>
        </w:sdt>
      </w:sdtContent>
    </w:sdt>
    <w:p w14:paraId="0842CAC2" w14:textId="77777777" w:rsidR="001D2A07" w:rsidRPr="00DC2830" w:rsidRDefault="001D2A07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  <w:lang w:val="en-US"/>
        </w:rPr>
      </w:pPr>
    </w:p>
    <w:sectPr w:rsidR="001D2A07" w:rsidRPr="00DC2830">
      <w:pgSz w:w="11906" w:h="16838"/>
      <w:pgMar w:top="1134" w:right="851" w:bottom="1418" w:left="1701" w:header="720" w:footer="72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84" w:author="Derenik Petrosyan" w:date="2024-04-14T22:45:00Z" w:initials="DP">
    <w:p w14:paraId="5F26023E" w14:textId="205BDFB9" w:rsidR="00DF17AC" w:rsidRDefault="00DF17AC">
      <w:pPr>
        <w:pStyle w:val="CommentText"/>
      </w:pPr>
      <w:r>
        <w:rPr>
          <w:rStyle w:val="CommentReference"/>
        </w:rPr>
        <w:annotationRef/>
      </w:r>
      <w:r w:rsidRPr="00DF17AC">
        <w:t>asset</w:t>
      </w:r>
    </w:p>
  </w:comment>
  <w:comment w:id="138" w:author="Derenik Petrosyan" w:date="2024-04-09T19:25:00Z" w:initials="DP">
    <w:p w14:paraId="75CED2FD" w14:textId="77777777" w:rsidR="00164DFA" w:rsidRPr="00EE5E95" w:rsidRDefault="00164DFA" w:rsidP="00164DFA">
      <w:pPr>
        <w:pStyle w:val="CommentText"/>
        <w:rPr>
          <w:lang w:val="hy-AM"/>
        </w:rPr>
      </w:pPr>
      <w:r>
        <w:rPr>
          <w:rStyle w:val="CommentReference"/>
        </w:rPr>
        <w:annotationRef/>
      </w:r>
      <w:hyperlink r:id="rId1" w:history="1">
        <w:r w:rsidRPr="00401C14">
          <w:rPr>
            <w:rStyle w:val="Hyperlink"/>
          </w:rPr>
          <w:t>https://www.rfpage.com/evolution-of-wireless-technologies-1g-to-5g-in-mobile-communication/</w:t>
        </w:r>
      </w:hyperlink>
    </w:p>
  </w:comment>
  <w:comment w:id="374" w:author="Derenik Petrosyan" w:date="2024-04-09T19:23:00Z" w:initials="DP">
    <w:p w14:paraId="3372F514" w14:textId="145C1F54" w:rsidR="00C07338" w:rsidRPr="005A04D2" w:rsidRDefault="00C07338" w:rsidP="00C07338">
      <w:pPr>
        <w:pStyle w:val="CommentText"/>
        <w:rPr>
          <w:lang w:val="hy-AM"/>
        </w:rPr>
      </w:pPr>
      <w:r>
        <w:rPr>
          <w:rStyle w:val="CommentReference"/>
        </w:rPr>
        <w:annotationRef/>
      </w:r>
      <w:hyperlink r:id="rId2" w:history="1">
        <w:r w:rsidRPr="008E62AC">
          <w:rPr>
            <w:rStyle w:val="Hyperlink"/>
          </w:rPr>
          <w:t>https://www.techrepublic.com/article/brief-history-industrial-iot/</w:t>
        </w:r>
      </w:hyperlink>
    </w:p>
  </w:comment>
  <w:comment w:id="552" w:author="Derenik Petrosyan" w:date="2024-04-16T14:03:00Z" w:initials="DP">
    <w:p w14:paraId="40C3E83B" w14:textId="0905B6A5" w:rsidR="00514BE7" w:rsidRDefault="00514BE7">
      <w:pPr>
        <w:pStyle w:val="CommentText"/>
      </w:pPr>
      <w:r>
        <w:rPr>
          <w:rStyle w:val="CommentReference"/>
        </w:rPr>
        <w:annotationRef/>
      </w:r>
      <w:hyperlink r:id="rId3" w:history="1">
        <w:r w:rsidRPr="00B03BEA">
          <w:rPr>
            <w:rStyle w:val="Hyperlink"/>
          </w:rPr>
          <w:t>https://www.emqx.com/en/blog/iiot-vs-iot-examples-and-5-key-differences</w:t>
        </w:r>
      </w:hyperlink>
    </w:p>
    <w:p w14:paraId="0B507DA2" w14:textId="7EF965D0" w:rsidR="00514BE7" w:rsidRDefault="00514BE7">
      <w:pPr>
        <w:pStyle w:val="CommentText"/>
      </w:pPr>
    </w:p>
  </w:comment>
  <w:comment w:id="609" w:author="Sargis Sargsyan" w:date="2024-04-10T19:38:00Z" w:initials="SS">
    <w:p w14:paraId="1F420EDA" w14:textId="77777777" w:rsidR="00F75B77" w:rsidRDefault="005C094E" w:rsidP="00F75B77">
      <w:pPr>
        <w:pStyle w:val="CommentText"/>
      </w:pPr>
      <w:r>
        <w:rPr>
          <w:rStyle w:val="CommentReference"/>
        </w:rPr>
        <w:annotationRef/>
      </w:r>
      <w:r w:rsidR="00F75B77">
        <w:rPr>
          <w:lang w:val="hy-AM"/>
        </w:rPr>
        <w:t xml:space="preserve">Ավելացնել ներածություն մինչև բուն թեմային անցնելը։ </w:t>
      </w:r>
    </w:p>
  </w:comment>
  <w:comment w:id="610" w:author="Sargis Sargsyan" w:date="2024-04-10T19:53:00Z" w:initials="SS">
    <w:p w14:paraId="5A2CA185" w14:textId="02360C0F" w:rsidR="00D25005" w:rsidRDefault="00D25005" w:rsidP="00D25005">
      <w:pPr>
        <w:pStyle w:val="CommentText"/>
      </w:pPr>
      <w:r>
        <w:rPr>
          <w:rStyle w:val="CommentReference"/>
        </w:rPr>
        <w:annotationRef/>
      </w:r>
      <w:r>
        <w:rPr>
          <w:lang w:val="hy-AM"/>
        </w:rPr>
        <w:t xml:space="preserve">նշել </w:t>
      </w:r>
      <w:r>
        <w:t xml:space="preserve">IoT </w:t>
      </w:r>
      <w:r>
        <w:rPr>
          <w:lang w:val="hy-AM"/>
        </w:rPr>
        <w:t xml:space="preserve">և </w:t>
      </w:r>
      <w:r>
        <w:t xml:space="preserve">IIoT </w:t>
      </w:r>
      <w:r>
        <w:rPr>
          <w:lang w:val="hy-AM"/>
        </w:rPr>
        <w:t xml:space="preserve">հիմնական տարբերությունները </w:t>
      </w:r>
    </w:p>
  </w:comment>
  <w:comment w:id="1015" w:author="Derenik Petrosyan" w:date="2024-04-15T12:19:00Z" w:initials="DP">
    <w:p w14:paraId="08CDAFD2" w14:textId="77777777" w:rsidR="00111CDA" w:rsidRDefault="00111CDA" w:rsidP="00111CDA">
      <w:pPr>
        <w:pStyle w:val="CommentText"/>
      </w:pPr>
      <w:r>
        <w:rPr>
          <w:rStyle w:val="CommentReference"/>
        </w:rPr>
        <w:annotationRef/>
      </w:r>
      <w:r>
        <w:t xml:space="preserve">Ultra-Reliable Low-Latency Communication </w:t>
      </w:r>
    </w:p>
  </w:comment>
  <w:comment w:id="1035" w:author="Derenik Petrosyan" w:date="2024-04-15T12:20:00Z" w:initials="DP">
    <w:p w14:paraId="711B4F6B" w14:textId="77777777" w:rsidR="00061961" w:rsidRDefault="00061961" w:rsidP="00061961">
      <w:pPr>
        <w:pStyle w:val="CommentText"/>
      </w:pPr>
      <w:r>
        <w:rPr>
          <w:rStyle w:val="CommentReference"/>
        </w:rPr>
        <w:annotationRef/>
      </w:r>
      <w:r>
        <w:t xml:space="preserve">Massive Machine-Type Communication </w:t>
      </w:r>
    </w:p>
  </w:comment>
  <w:comment w:id="1044" w:author="Derenik Petrosyan" w:date="2024-04-28T20:10:00Z" w:initials="DP">
    <w:p w14:paraId="34C5E662" w14:textId="4E63812B" w:rsidR="00C86A8C" w:rsidRDefault="00C86A8C">
      <w:pPr>
        <w:pStyle w:val="CommentText"/>
      </w:pPr>
      <w:r>
        <w:rPr>
          <w:rStyle w:val="CommentReference"/>
        </w:rPr>
        <w:annotationRef/>
      </w:r>
      <w:hyperlink r:id="rId4" w:history="1">
        <w:r w:rsidRPr="00564898">
          <w:rPr>
            <w:rStyle w:val="Hyperlink"/>
          </w:rPr>
          <w:t>https://www.researchgate.net/publication/335937022_Machine_Learning_for_5GB5G_Mobile_and_Wireless_Communications_Potential_Limitations_and_Future_Directions</w:t>
        </w:r>
      </w:hyperlink>
    </w:p>
    <w:p w14:paraId="3E90E048" w14:textId="08B577E9" w:rsidR="00C86A8C" w:rsidRDefault="00C86A8C">
      <w:pPr>
        <w:pStyle w:val="CommentText"/>
      </w:pPr>
    </w:p>
  </w:comment>
  <w:comment w:id="1051" w:author="Derenik Petrosyan" w:date="2024-04-21T11:13:00Z" w:initials="DP">
    <w:p w14:paraId="1DD0DBCD" w14:textId="78D05B37" w:rsidR="00E9088D" w:rsidRPr="00E9088D" w:rsidRDefault="00E9088D">
      <w:pPr>
        <w:pStyle w:val="CommentText"/>
        <w:rPr>
          <w:lang w:val="hy-AM"/>
        </w:rPr>
      </w:pPr>
      <w:r>
        <w:rPr>
          <w:rStyle w:val="CommentReference"/>
        </w:rPr>
        <w:annotationRef/>
      </w:r>
      <w:r>
        <w:rPr>
          <w:lang w:val="hy-AM"/>
        </w:rPr>
        <w:t>Կարևոր կետ որը նախկինում չէի գրել</w:t>
      </w:r>
    </w:p>
  </w:comment>
  <w:comment w:id="1064" w:author="Derenik Petrosyan" w:date="2024-04-28T20:26:00Z" w:initials="DP">
    <w:p w14:paraId="192AE623" w14:textId="01FCAE4E" w:rsidR="005C3262" w:rsidRDefault="005C3262">
      <w:pPr>
        <w:pStyle w:val="CommentText"/>
      </w:pPr>
      <w:r>
        <w:rPr>
          <w:rStyle w:val="CommentReference"/>
        </w:rPr>
        <w:annotationRef/>
      </w:r>
      <w:r w:rsidRPr="005C3262">
        <w:t>https://www.cryingtech.com/2023/07/enhanced-mobile-broadband-embb.html</w:t>
      </w:r>
    </w:p>
  </w:comment>
  <w:comment w:id="1082" w:author="Derenik Petrosyan" w:date="2024-04-28T19:44:00Z" w:initials="DP">
    <w:p w14:paraId="3DDB39A8" w14:textId="51CD840B" w:rsidR="00B8116D" w:rsidRPr="00B8116D" w:rsidRDefault="00B8116D">
      <w:pPr>
        <w:pStyle w:val="CommentText"/>
        <w:rPr>
          <w:lang w:val="hy-AM"/>
        </w:rPr>
      </w:pPr>
      <w:r>
        <w:rPr>
          <w:rStyle w:val="CommentReference"/>
        </w:rPr>
        <w:annotationRef/>
      </w:r>
      <w:r w:rsidRPr="00B8116D">
        <w:rPr>
          <w:lang w:val="hy-AM"/>
        </w:rPr>
        <w:t>https://forum.huawei.com/enterprise/en/5-key-terms-associated-with-5g-everyone-needs-to-know/thread/667263735040983040-667213872962088960</w:t>
      </w:r>
    </w:p>
  </w:comment>
  <w:comment w:id="1083" w:author="Derenik Petrosyan" w:date="2024-04-28T20:12:00Z" w:initials="DP">
    <w:p w14:paraId="6B129E79" w14:textId="00EF069C" w:rsidR="00C86A8C" w:rsidRDefault="00C86A8C">
      <w:pPr>
        <w:pStyle w:val="CommentText"/>
      </w:pPr>
      <w:r>
        <w:rPr>
          <w:rStyle w:val="CommentReference"/>
        </w:rPr>
        <w:annotationRef/>
      </w:r>
      <w:r w:rsidRPr="00C86A8C">
        <w:t>https://www.blueplanet.com/resources/what-is-network-slicing.html</w:t>
      </w:r>
    </w:p>
  </w:comment>
  <w:comment w:id="1086" w:author="Derenik Petrosyan" w:date="2024-04-15T12:30:00Z" w:initials="DP">
    <w:p w14:paraId="5B6C9511" w14:textId="77777777" w:rsidR="007C3808" w:rsidRDefault="007C3808" w:rsidP="007C3808">
      <w:pPr>
        <w:pStyle w:val="CommentText"/>
      </w:pPr>
      <w:r>
        <w:rPr>
          <w:rStyle w:val="CommentReference"/>
        </w:rPr>
        <w:annotationRef/>
      </w:r>
      <w:r>
        <w:rPr>
          <w:lang w:val="hy-AM"/>
        </w:rPr>
        <w:t>Թարգմանությունը ՞</w:t>
      </w:r>
    </w:p>
  </w:comment>
  <w:comment w:id="1109" w:author="Derenik Petrosyan" w:date="2024-04-28T20:14:00Z" w:initials="DP">
    <w:p w14:paraId="44E5E0F3" w14:textId="57C53BB5" w:rsidR="009F54C1" w:rsidRDefault="009F54C1">
      <w:pPr>
        <w:pStyle w:val="CommentText"/>
      </w:pPr>
      <w:r>
        <w:rPr>
          <w:rStyle w:val="CommentReference"/>
        </w:rPr>
        <w:annotationRef/>
      </w:r>
      <w:r w:rsidRPr="009F54C1">
        <w:t>https://www.techtarget.com/searchdatacenter/definition/edge-computing</w:t>
      </w:r>
    </w:p>
  </w:comment>
  <w:comment w:id="1133" w:author="Derenik Petrosyan" w:date="2024-04-15T12:32:00Z" w:initials="DP">
    <w:p w14:paraId="7080F721" w14:textId="77777777" w:rsidR="0062125D" w:rsidRDefault="0062125D" w:rsidP="0062125D">
      <w:pPr>
        <w:pStyle w:val="CommentText"/>
      </w:pPr>
      <w:r>
        <w:rPr>
          <w:rStyle w:val="CommentReference"/>
        </w:rPr>
        <w:annotationRef/>
      </w:r>
      <w:r>
        <w:t>Network Coverage and Reliability:</w:t>
      </w:r>
    </w:p>
  </w:comment>
  <w:comment w:id="1142" w:author="Derenik Petrosyan" w:date="2024-04-15T12:33:00Z" w:initials="DP">
    <w:p w14:paraId="3CE456EE" w14:textId="77777777" w:rsidR="00F871CC" w:rsidRDefault="00F871CC" w:rsidP="00F871CC">
      <w:pPr>
        <w:pStyle w:val="CommentText"/>
      </w:pPr>
      <w:r>
        <w:rPr>
          <w:rStyle w:val="CommentReference"/>
        </w:rPr>
        <w:annotationRef/>
      </w:r>
      <w:r>
        <w:rPr>
          <w:b/>
          <w:bCs/>
          <w:color w:val="0D0D0D"/>
          <w:highlight w:val="white"/>
        </w:rPr>
        <w:t>Scalability and Resource Management</w:t>
      </w:r>
      <w:r>
        <w:rPr>
          <w:color w:val="0D0D0D"/>
          <w:highlight w:val="white"/>
        </w:rPr>
        <w:t>:</w:t>
      </w:r>
      <w:r>
        <w:t xml:space="preserve"> </w:t>
      </w:r>
    </w:p>
  </w:comment>
  <w:comment w:id="1165" w:author="Derenik Petrosyan" w:date="2024-04-15T12:43:00Z" w:initials="DP">
    <w:p w14:paraId="43D670BD" w14:textId="77777777" w:rsidR="007E3486" w:rsidRDefault="007E3486" w:rsidP="007E3486">
      <w:pPr>
        <w:pStyle w:val="CommentText"/>
      </w:pPr>
      <w:r>
        <w:rPr>
          <w:rStyle w:val="CommentReference"/>
        </w:rPr>
        <w:annotationRef/>
      </w:r>
      <w:hyperlink r:id="rId5" w:history="1">
        <w:r w:rsidRPr="0031403E">
          <w:rPr>
            <w:rStyle w:val="Hyperlink"/>
          </w:rPr>
          <w:t>https://gdpr-info.eu/</w:t>
        </w:r>
      </w:hyperlink>
    </w:p>
  </w:comment>
  <w:comment w:id="1170" w:author="Derenik Petrosyan" w:date="2024-04-15T13:14:00Z" w:initials="DP">
    <w:p w14:paraId="2FF3F45F" w14:textId="77777777" w:rsidR="00ED03DF" w:rsidRDefault="00ED03DF" w:rsidP="00ED03DF">
      <w:pPr>
        <w:pStyle w:val="CommentText"/>
      </w:pPr>
      <w:r>
        <w:rPr>
          <w:rStyle w:val="CommentReference"/>
        </w:rPr>
        <w:annotationRef/>
      </w:r>
      <w:hyperlink r:id="rId6" w:history="1">
        <w:r w:rsidRPr="00BE4CFE">
          <w:rPr>
            <w:rStyle w:val="Hyperlink"/>
          </w:rPr>
          <w:t>https://www.ama-assn.org/practice-management/hipaa/hipaa-privacy-rule</w:t>
        </w:r>
      </w:hyperlink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5F26023E" w15:done="0"/>
  <w15:commentEx w15:paraId="75CED2FD" w15:done="0"/>
  <w15:commentEx w15:paraId="3372F514" w15:done="0"/>
  <w15:commentEx w15:paraId="0B507DA2" w15:done="0"/>
  <w15:commentEx w15:paraId="1F420EDA" w15:done="0"/>
  <w15:commentEx w15:paraId="5A2CA185" w15:paraIdParent="1F420EDA" w15:done="0"/>
  <w15:commentEx w15:paraId="08CDAFD2" w15:done="0"/>
  <w15:commentEx w15:paraId="711B4F6B" w15:done="0"/>
  <w15:commentEx w15:paraId="3E90E048" w15:done="0"/>
  <w15:commentEx w15:paraId="1DD0DBCD" w15:done="0"/>
  <w15:commentEx w15:paraId="192AE623" w15:done="0"/>
  <w15:commentEx w15:paraId="3DDB39A8" w15:done="0"/>
  <w15:commentEx w15:paraId="6B129E79" w15:paraIdParent="3DDB39A8" w15:done="0"/>
  <w15:commentEx w15:paraId="5B6C9511" w15:done="0"/>
  <w15:commentEx w15:paraId="44E5E0F3" w15:done="0"/>
  <w15:commentEx w15:paraId="7080F721" w15:done="0"/>
  <w15:commentEx w15:paraId="3CE456EE" w15:done="0"/>
  <w15:commentEx w15:paraId="43D670BD" w15:done="0"/>
  <w15:commentEx w15:paraId="2FF3F45F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9C6DB20" w16cex:dateUtc="2024-04-14T18:45:00Z"/>
  <w16cex:commentExtensible w16cex:durableId="1CF33D6B" w16cex:dateUtc="2024-04-09T15:25:00Z"/>
  <w16cex:commentExtensible w16cex:durableId="340CB60C" w16cex:dateUtc="2024-04-09T15:23:00Z"/>
  <w16cex:commentExtensible w16cex:durableId="29C903CF" w16cex:dateUtc="2024-04-16T10:03:00Z"/>
  <w16cex:commentExtensible w16cex:durableId="2E525711" w16cex:dateUtc="2024-04-10T15:38:00Z"/>
  <w16cex:commentExtensible w16cex:durableId="0335AC1D" w16cex:dateUtc="2024-04-10T15:53:00Z"/>
  <w16cex:commentExtensible w16cex:durableId="7C558E66" w16cex:dateUtc="2024-04-15T08:19:00Z"/>
  <w16cex:commentExtensible w16cex:durableId="12A2021D" w16cex:dateUtc="2024-04-15T08:20:00Z"/>
  <w16cex:commentExtensible w16cex:durableId="29D92BBE" w16cex:dateUtc="2024-04-28T16:10:00Z"/>
  <w16cex:commentExtensible w16cex:durableId="29CF7372" w16cex:dateUtc="2024-04-21T07:13:00Z"/>
  <w16cex:commentExtensible w16cex:durableId="29D92F84" w16cex:dateUtc="2024-04-28T16:26:00Z"/>
  <w16cex:commentExtensible w16cex:durableId="29D92584" w16cex:dateUtc="2024-04-28T15:44:00Z"/>
  <w16cex:commentExtensible w16cex:durableId="29D92C31" w16cex:dateUtc="2024-04-28T16:12:00Z"/>
  <w16cex:commentExtensible w16cex:durableId="73F029D5" w16cex:dateUtc="2024-04-15T08:30:00Z"/>
  <w16cex:commentExtensible w16cex:durableId="29D92C8D" w16cex:dateUtc="2024-04-28T16:14:00Z"/>
  <w16cex:commentExtensible w16cex:durableId="0C3FFF04" w16cex:dateUtc="2024-04-15T08:32:00Z"/>
  <w16cex:commentExtensible w16cex:durableId="2219FEE0" w16cex:dateUtc="2024-04-15T08:33:00Z"/>
  <w16cex:commentExtensible w16cex:durableId="0657C19C" w16cex:dateUtc="2024-04-15T08:43:00Z"/>
  <w16cex:commentExtensible w16cex:durableId="33217B61" w16cex:dateUtc="2024-04-15T09:1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5F26023E" w16cid:durableId="29C6DB20"/>
  <w16cid:commentId w16cid:paraId="75CED2FD" w16cid:durableId="1CF33D6B"/>
  <w16cid:commentId w16cid:paraId="3372F514" w16cid:durableId="340CB60C"/>
  <w16cid:commentId w16cid:paraId="0B507DA2" w16cid:durableId="29C903CF"/>
  <w16cid:commentId w16cid:paraId="1F420EDA" w16cid:durableId="2E525711"/>
  <w16cid:commentId w16cid:paraId="5A2CA185" w16cid:durableId="0335AC1D"/>
  <w16cid:commentId w16cid:paraId="08CDAFD2" w16cid:durableId="7C558E66"/>
  <w16cid:commentId w16cid:paraId="711B4F6B" w16cid:durableId="12A2021D"/>
  <w16cid:commentId w16cid:paraId="3E90E048" w16cid:durableId="29D92BBE"/>
  <w16cid:commentId w16cid:paraId="1DD0DBCD" w16cid:durableId="29CF7372"/>
  <w16cid:commentId w16cid:paraId="192AE623" w16cid:durableId="29D92F84"/>
  <w16cid:commentId w16cid:paraId="3DDB39A8" w16cid:durableId="29D92584"/>
  <w16cid:commentId w16cid:paraId="6B129E79" w16cid:durableId="29D92C31"/>
  <w16cid:commentId w16cid:paraId="5B6C9511" w16cid:durableId="73F029D5"/>
  <w16cid:commentId w16cid:paraId="44E5E0F3" w16cid:durableId="29D92C8D"/>
  <w16cid:commentId w16cid:paraId="7080F721" w16cid:durableId="0C3FFF04"/>
  <w16cid:commentId w16cid:paraId="3CE456EE" w16cid:durableId="2219FEE0"/>
  <w16cid:commentId w16cid:paraId="43D670BD" w16cid:durableId="0657C19C"/>
  <w16cid:commentId w16cid:paraId="2FF3F45F" w16cid:durableId="33217B6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29B58F" w14:textId="77777777" w:rsidR="00285977" w:rsidRDefault="00285977" w:rsidP="00E57159">
      <w:pPr>
        <w:spacing w:after="0" w:line="240" w:lineRule="auto"/>
      </w:pPr>
      <w:r>
        <w:separator/>
      </w:r>
    </w:p>
  </w:endnote>
  <w:endnote w:type="continuationSeparator" w:id="0">
    <w:p w14:paraId="796D70EA" w14:textId="77777777" w:rsidR="00285977" w:rsidRDefault="00285977" w:rsidP="00E571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8F70E343-BC74-47A2-B3F6-F35D8733ADE3}"/>
    <w:embedBold r:id="rId2" w:fontKey="{CD8C0978-EB55-413E-86A1-8F241A7BADFD}"/>
    <w:embedItalic r:id="rId3" w:fontKey="{25EC5EA6-AD53-48DF-92E7-C422B4FBB01B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5D9FC31C-3176-4A35-A939-1F3CD5CAAEA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7B852324-D279-4EC3-9290-33AE173BF10D}"/>
    <w:embedItalic r:id="rId6" w:fontKey="{D7296248-012F-44E9-B1D0-39BC41ADD8CB}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  <w:embedRegular r:id="rId7" w:fontKey="{6C65C536-8B16-499F-B0B6-809FB202F82D}"/>
    <w:embedBold r:id="rId8" w:fontKey="{32C1EB98-316B-4EFE-BFE8-B48E99791F04}"/>
    <w:embedItalic r:id="rId9" w:fontKey="{4D5D279E-91CA-49AC-A194-5C063B2BBC71}"/>
    <w:embedBoldItalic r:id="rId10" w:fontKey="{AE9634E8-D343-4D6E-98F8-1AD6BDFE7C0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1" w:fontKey="{01518DE6-62BB-4E3B-B41A-D3B2A3315DD1}"/>
    <w:embedBold r:id="rId12" w:fontKey="{8276E780-6566-4D04-B0B7-C72E6E070D68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D02FF9E6-DADD-4239-A08F-7EE0CFB21A42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7CDBF470-9CD9-4C2F-9983-5F73394AC2C8}"/>
    <w:embedBold r:id="rId15" w:fontKey="{84182C17-995B-45DA-8646-244117AB034E}"/>
    <w:embedBoldItalic r:id="rId16" w:fontKey="{CEB43A12-93F4-40BB-A483-4838D4B15D02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602942" w14:textId="77777777" w:rsidR="00285977" w:rsidRDefault="00285977" w:rsidP="00E57159">
      <w:pPr>
        <w:spacing w:after="0" w:line="240" w:lineRule="auto"/>
      </w:pPr>
      <w:r>
        <w:separator/>
      </w:r>
    </w:p>
  </w:footnote>
  <w:footnote w:type="continuationSeparator" w:id="0">
    <w:p w14:paraId="6E7B7B02" w14:textId="77777777" w:rsidR="00285977" w:rsidRDefault="00285977" w:rsidP="00E571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BB53A3"/>
    <w:multiLevelType w:val="multilevel"/>
    <w:tmpl w:val="BA8AF37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CA1BC3"/>
    <w:multiLevelType w:val="multilevel"/>
    <w:tmpl w:val="7E982CE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F287790"/>
    <w:multiLevelType w:val="multilevel"/>
    <w:tmpl w:val="27EE185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8144D48"/>
    <w:multiLevelType w:val="multilevel"/>
    <w:tmpl w:val="1D6058F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0142660"/>
    <w:multiLevelType w:val="multilevel"/>
    <w:tmpl w:val="CCDA3E3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0393A79"/>
    <w:multiLevelType w:val="multilevel"/>
    <w:tmpl w:val="F4CCFE6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7A74B66"/>
    <w:multiLevelType w:val="multilevel"/>
    <w:tmpl w:val="780CE51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FBA139E"/>
    <w:multiLevelType w:val="multilevel"/>
    <w:tmpl w:val="92F2E49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874273D"/>
    <w:multiLevelType w:val="multilevel"/>
    <w:tmpl w:val="3374642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D572FB6"/>
    <w:multiLevelType w:val="multilevel"/>
    <w:tmpl w:val="1852476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E1E10A4"/>
    <w:multiLevelType w:val="multilevel"/>
    <w:tmpl w:val="0EB6B3E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65" w:hanging="405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080" w:hanging="72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440" w:hanging="108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1800" w:hanging="1440"/>
      </w:pPr>
    </w:lvl>
    <w:lvl w:ilvl="8">
      <w:start w:val="1"/>
      <w:numFmt w:val="decimal"/>
      <w:lvlText w:val="%1.%2.%3.%4.%5.%6.%7.%8.%9"/>
      <w:lvlJc w:val="left"/>
      <w:pPr>
        <w:ind w:left="1800" w:hanging="1440"/>
      </w:pPr>
    </w:lvl>
  </w:abstractNum>
  <w:num w:numId="1">
    <w:abstractNumId w:val="10"/>
  </w:num>
  <w:num w:numId="2">
    <w:abstractNumId w:val="8"/>
  </w:num>
  <w:num w:numId="3">
    <w:abstractNumId w:val="9"/>
  </w:num>
  <w:num w:numId="4">
    <w:abstractNumId w:val="6"/>
  </w:num>
  <w:num w:numId="5">
    <w:abstractNumId w:val="0"/>
  </w:num>
  <w:num w:numId="6">
    <w:abstractNumId w:val="5"/>
  </w:num>
  <w:num w:numId="7">
    <w:abstractNumId w:val="4"/>
  </w:num>
  <w:num w:numId="8">
    <w:abstractNumId w:val="2"/>
  </w:num>
  <w:num w:numId="9">
    <w:abstractNumId w:val="7"/>
  </w:num>
  <w:num w:numId="10">
    <w:abstractNumId w:val="1"/>
  </w:num>
  <w:num w:numId="11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Derenik Petrosyan">
    <w15:presenceInfo w15:providerId="Windows Live" w15:userId="55242f20ad5ff820"/>
  </w15:person>
  <w15:person w15:author="Sargis Sargsyan">
    <w15:presenceInfo w15:providerId="Windows Live" w15:userId="175aa0e7be59537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298E"/>
    <w:rsid w:val="00002EEE"/>
    <w:rsid w:val="000233F1"/>
    <w:rsid w:val="00027596"/>
    <w:rsid w:val="00040D2B"/>
    <w:rsid w:val="0004242C"/>
    <w:rsid w:val="00056A53"/>
    <w:rsid w:val="00061961"/>
    <w:rsid w:val="00065223"/>
    <w:rsid w:val="00080F64"/>
    <w:rsid w:val="000877EA"/>
    <w:rsid w:val="000A2CCD"/>
    <w:rsid w:val="000B2C74"/>
    <w:rsid w:val="000B7D7B"/>
    <w:rsid w:val="000C2831"/>
    <w:rsid w:val="000C3BAE"/>
    <w:rsid w:val="000C674C"/>
    <w:rsid w:val="000F00DF"/>
    <w:rsid w:val="000F4995"/>
    <w:rsid w:val="00111CDA"/>
    <w:rsid w:val="00145CCD"/>
    <w:rsid w:val="00164DFA"/>
    <w:rsid w:val="00167845"/>
    <w:rsid w:val="0017664F"/>
    <w:rsid w:val="001803F9"/>
    <w:rsid w:val="00191646"/>
    <w:rsid w:val="001A71D7"/>
    <w:rsid w:val="001B5FE3"/>
    <w:rsid w:val="001B7B67"/>
    <w:rsid w:val="001C781D"/>
    <w:rsid w:val="001D2A07"/>
    <w:rsid w:val="001F28DF"/>
    <w:rsid w:val="002134C4"/>
    <w:rsid w:val="002165CC"/>
    <w:rsid w:val="002213B9"/>
    <w:rsid w:val="00240C1C"/>
    <w:rsid w:val="0024122B"/>
    <w:rsid w:val="00263BA6"/>
    <w:rsid w:val="0028256D"/>
    <w:rsid w:val="00283909"/>
    <w:rsid w:val="00285977"/>
    <w:rsid w:val="00296C59"/>
    <w:rsid w:val="002A0068"/>
    <w:rsid w:val="002B6DB0"/>
    <w:rsid w:val="002C0B61"/>
    <w:rsid w:val="002C5BBB"/>
    <w:rsid w:val="002D497D"/>
    <w:rsid w:val="002D6339"/>
    <w:rsid w:val="003012F0"/>
    <w:rsid w:val="0030539B"/>
    <w:rsid w:val="0031394C"/>
    <w:rsid w:val="00345BBA"/>
    <w:rsid w:val="00353022"/>
    <w:rsid w:val="0036447D"/>
    <w:rsid w:val="00365502"/>
    <w:rsid w:val="003727EC"/>
    <w:rsid w:val="00387245"/>
    <w:rsid w:val="003A5B3B"/>
    <w:rsid w:val="003A6BFC"/>
    <w:rsid w:val="003B4B45"/>
    <w:rsid w:val="003D1A18"/>
    <w:rsid w:val="003D5B81"/>
    <w:rsid w:val="003E5135"/>
    <w:rsid w:val="003F6438"/>
    <w:rsid w:val="00402A57"/>
    <w:rsid w:val="00406AA7"/>
    <w:rsid w:val="00407AEE"/>
    <w:rsid w:val="004237D8"/>
    <w:rsid w:val="00427A06"/>
    <w:rsid w:val="0043674A"/>
    <w:rsid w:val="00440322"/>
    <w:rsid w:val="00444B6D"/>
    <w:rsid w:val="00461AD7"/>
    <w:rsid w:val="0046672F"/>
    <w:rsid w:val="00474608"/>
    <w:rsid w:val="00495345"/>
    <w:rsid w:val="004B25EE"/>
    <w:rsid w:val="004B41C4"/>
    <w:rsid w:val="004B4847"/>
    <w:rsid w:val="004C2D42"/>
    <w:rsid w:val="00514BE7"/>
    <w:rsid w:val="005174B5"/>
    <w:rsid w:val="005628DA"/>
    <w:rsid w:val="00567C51"/>
    <w:rsid w:val="00574C4D"/>
    <w:rsid w:val="0059570A"/>
    <w:rsid w:val="005A04D2"/>
    <w:rsid w:val="005A333E"/>
    <w:rsid w:val="005C094E"/>
    <w:rsid w:val="005C3262"/>
    <w:rsid w:val="005C681F"/>
    <w:rsid w:val="005D2C34"/>
    <w:rsid w:val="005E1308"/>
    <w:rsid w:val="005E1569"/>
    <w:rsid w:val="005E7E0B"/>
    <w:rsid w:val="005F2AA8"/>
    <w:rsid w:val="0060168F"/>
    <w:rsid w:val="00605B84"/>
    <w:rsid w:val="006210B6"/>
    <w:rsid w:val="0062125D"/>
    <w:rsid w:val="00636AC3"/>
    <w:rsid w:val="00637B01"/>
    <w:rsid w:val="006436B2"/>
    <w:rsid w:val="00646F91"/>
    <w:rsid w:val="006477A4"/>
    <w:rsid w:val="006478C4"/>
    <w:rsid w:val="00672CA2"/>
    <w:rsid w:val="00692F01"/>
    <w:rsid w:val="006A4528"/>
    <w:rsid w:val="006A5F3F"/>
    <w:rsid w:val="006A73AB"/>
    <w:rsid w:val="006B4DE0"/>
    <w:rsid w:val="006C3772"/>
    <w:rsid w:val="006E64E5"/>
    <w:rsid w:val="006E7D37"/>
    <w:rsid w:val="006F6BD3"/>
    <w:rsid w:val="00715E21"/>
    <w:rsid w:val="00716079"/>
    <w:rsid w:val="00717260"/>
    <w:rsid w:val="007243C8"/>
    <w:rsid w:val="007340D1"/>
    <w:rsid w:val="00746EB7"/>
    <w:rsid w:val="00750985"/>
    <w:rsid w:val="00755192"/>
    <w:rsid w:val="00757412"/>
    <w:rsid w:val="00771F30"/>
    <w:rsid w:val="0079051F"/>
    <w:rsid w:val="0079105D"/>
    <w:rsid w:val="00796B8E"/>
    <w:rsid w:val="007A3D00"/>
    <w:rsid w:val="007C3808"/>
    <w:rsid w:val="007E3486"/>
    <w:rsid w:val="007F1CCC"/>
    <w:rsid w:val="00803FF1"/>
    <w:rsid w:val="00815432"/>
    <w:rsid w:val="00815611"/>
    <w:rsid w:val="008318C2"/>
    <w:rsid w:val="00833B82"/>
    <w:rsid w:val="00840943"/>
    <w:rsid w:val="00857FC0"/>
    <w:rsid w:val="008744AC"/>
    <w:rsid w:val="008800AD"/>
    <w:rsid w:val="00884352"/>
    <w:rsid w:val="008A19CE"/>
    <w:rsid w:val="008A771E"/>
    <w:rsid w:val="008D31FA"/>
    <w:rsid w:val="008D6B65"/>
    <w:rsid w:val="00914079"/>
    <w:rsid w:val="00932B87"/>
    <w:rsid w:val="00954D60"/>
    <w:rsid w:val="00981B53"/>
    <w:rsid w:val="00984C8F"/>
    <w:rsid w:val="009B0ECF"/>
    <w:rsid w:val="009C238D"/>
    <w:rsid w:val="009C62F6"/>
    <w:rsid w:val="009D7710"/>
    <w:rsid w:val="009E23B2"/>
    <w:rsid w:val="009F3A35"/>
    <w:rsid w:val="009F54C1"/>
    <w:rsid w:val="00A06C20"/>
    <w:rsid w:val="00A12D73"/>
    <w:rsid w:val="00A34401"/>
    <w:rsid w:val="00A36BB8"/>
    <w:rsid w:val="00A457F1"/>
    <w:rsid w:val="00A47F53"/>
    <w:rsid w:val="00A55A70"/>
    <w:rsid w:val="00A62B16"/>
    <w:rsid w:val="00A6558D"/>
    <w:rsid w:val="00A6677D"/>
    <w:rsid w:val="00A667C0"/>
    <w:rsid w:val="00A858DE"/>
    <w:rsid w:val="00A86B5E"/>
    <w:rsid w:val="00AA12B6"/>
    <w:rsid w:val="00AA4DF5"/>
    <w:rsid w:val="00AB7B4E"/>
    <w:rsid w:val="00AC365F"/>
    <w:rsid w:val="00AE7C3D"/>
    <w:rsid w:val="00B04F92"/>
    <w:rsid w:val="00B2665F"/>
    <w:rsid w:val="00B37E27"/>
    <w:rsid w:val="00B737E0"/>
    <w:rsid w:val="00B8116D"/>
    <w:rsid w:val="00B97CF2"/>
    <w:rsid w:val="00BB6273"/>
    <w:rsid w:val="00BD3520"/>
    <w:rsid w:val="00BD7B5C"/>
    <w:rsid w:val="00BE2658"/>
    <w:rsid w:val="00BE2C29"/>
    <w:rsid w:val="00C0216B"/>
    <w:rsid w:val="00C07338"/>
    <w:rsid w:val="00C20D0E"/>
    <w:rsid w:val="00C2735D"/>
    <w:rsid w:val="00C3098E"/>
    <w:rsid w:val="00C45B09"/>
    <w:rsid w:val="00C45D34"/>
    <w:rsid w:val="00C5054A"/>
    <w:rsid w:val="00C55063"/>
    <w:rsid w:val="00C65A52"/>
    <w:rsid w:val="00C84258"/>
    <w:rsid w:val="00C86A8C"/>
    <w:rsid w:val="00C871AB"/>
    <w:rsid w:val="00C904BE"/>
    <w:rsid w:val="00C90793"/>
    <w:rsid w:val="00CC15F8"/>
    <w:rsid w:val="00CC4FDE"/>
    <w:rsid w:val="00CE7F18"/>
    <w:rsid w:val="00CF16B8"/>
    <w:rsid w:val="00D03011"/>
    <w:rsid w:val="00D03A3E"/>
    <w:rsid w:val="00D0505F"/>
    <w:rsid w:val="00D14ADE"/>
    <w:rsid w:val="00D21AFD"/>
    <w:rsid w:val="00D25005"/>
    <w:rsid w:val="00D27701"/>
    <w:rsid w:val="00D31EB9"/>
    <w:rsid w:val="00D32497"/>
    <w:rsid w:val="00D54004"/>
    <w:rsid w:val="00D76C4D"/>
    <w:rsid w:val="00D7758C"/>
    <w:rsid w:val="00D815A7"/>
    <w:rsid w:val="00DC2830"/>
    <w:rsid w:val="00DD2B84"/>
    <w:rsid w:val="00DD6269"/>
    <w:rsid w:val="00DD7E97"/>
    <w:rsid w:val="00DE68FA"/>
    <w:rsid w:val="00DF17AC"/>
    <w:rsid w:val="00DF3723"/>
    <w:rsid w:val="00DF7914"/>
    <w:rsid w:val="00E03FA8"/>
    <w:rsid w:val="00E15A00"/>
    <w:rsid w:val="00E4298E"/>
    <w:rsid w:val="00E44C92"/>
    <w:rsid w:val="00E44DD9"/>
    <w:rsid w:val="00E57159"/>
    <w:rsid w:val="00E72050"/>
    <w:rsid w:val="00E80EFA"/>
    <w:rsid w:val="00E86368"/>
    <w:rsid w:val="00E90117"/>
    <w:rsid w:val="00E9088D"/>
    <w:rsid w:val="00EA6CCE"/>
    <w:rsid w:val="00EC418D"/>
    <w:rsid w:val="00ED03DF"/>
    <w:rsid w:val="00ED4C7F"/>
    <w:rsid w:val="00EE006F"/>
    <w:rsid w:val="00EE5E95"/>
    <w:rsid w:val="00EE7BE7"/>
    <w:rsid w:val="00EF1140"/>
    <w:rsid w:val="00F11055"/>
    <w:rsid w:val="00F142CB"/>
    <w:rsid w:val="00F26AD1"/>
    <w:rsid w:val="00F3133B"/>
    <w:rsid w:val="00F41AFB"/>
    <w:rsid w:val="00F440BE"/>
    <w:rsid w:val="00F45BDB"/>
    <w:rsid w:val="00F4743A"/>
    <w:rsid w:val="00F63443"/>
    <w:rsid w:val="00F7429C"/>
    <w:rsid w:val="00F75B77"/>
    <w:rsid w:val="00F76F40"/>
    <w:rsid w:val="00F871CC"/>
    <w:rsid w:val="00F93B3A"/>
    <w:rsid w:val="00FA5492"/>
    <w:rsid w:val="00FC3230"/>
    <w:rsid w:val="00FC3AEB"/>
    <w:rsid w:val="00FD02F3"/>
    <w:rsid w:val="00FD7CA1"/>
    <w:rsid w:val="00FE57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93EF7E"/>
  <w15:docId w15:val="{8D1B6879-E854-4C70-8AD6-7EC51D3C00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h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C34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D4C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F0F2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nova-legacy-e-listitem">
    <w:name w:val="nova-legacy-e-list__item"/>
    <w:basedOn w:val="Normal"/>
    <w:rsid w:val="00D571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Hyperlink">
    <w:name w:val="Hyperlink"/>
    <w:basedOn w:val="DefaultParagraphFont"/>
    <w:uiPriority w:val="99"/>
    <w:unhideWhenUsed/>
    <w:rsid w:val="00D57109"/>
    <w:rPr>
      <w:color w:val="0000FF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57109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57109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57109"/>
    <w:rPr>
      <w:vertAlign w:val="superscript"/>
    </w:rPr>
  </w:style>
  <w:style w:type="character" w:styleId="UnresolvedMention">
    <w:name w:val="Unresolved Mention"/>
    <w:basedOn w:val="DefaultParagraphFont"/>
    <w:uiPriority w:val="99"/>
    <w:semiHidden/>
    <w:unhideWhenUsed/>
    <w:rsid w:val="00D5710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57109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9A0E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AC347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C347E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6D4CB1"/>
    <w:pPr>
      <w:spacing w:after="100"/>
      <w:ind w:left="220"/>
    </w:pPr>
    <w:rPr>
      <w:rFonts w:eastAsiaTheme="minorEastAsia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D4CB1"/>
    <w:pPr>
      <w:spacing w:after="100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6D4CB1"/>
    <w:pPr>
      <w:spacing w:after="100"/>
      <w:ind w:left="440"/>
    </w:pPr>
    <w:rPr>
      <w:rFonts w:eastAsiaTheme="minorEastAsia" w:cs="Times New Roman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D4C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6D4CB1"/>
    <w:pPr>
      <w:ind w:left="720"/>
      <w:contextualSpacing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9A03B7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9A03B7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9A03B7"/>
    <w:rPr>
      <w:vertAlign w:val="superscript"/>
    </w:rPr>
  </w:style>
  <w:style w:type="paragraph" w:styleId="Bibliography">
    <w:name w:val="Bibliography"/>
    <w:basedOn w:val="Normal"/>
    <w:next w:val="Normal"/>
    <w:uiPriority w:val="37"/>
    <w:unhideWhenUsed/>
    <w:rsid w:val="00B05352"/>
  </w:style>
  <w:style w:type="paragraph" w:styleId="Caption">
    <w:name w:val="caption"/>
    <w:basedOn w:val="Normal"/>
    <w:next w:val="Normal"/>
    <w:uiPriority w:val="35"/>
    <w:semiHidden/>
    <w:unhideWhenUsed/>
    <w:qFormat/>
    <w:rsid w:val="00B0535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F0F2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1">
    <w:name w:val="1"/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character" w:customStyle="1" w:styleId="normaltextrun">
    <w:name w:val="normaltextrun"/>
    <w:basedOn w:val="DefaultParagraphFont"/>
    <w:rsid w:val="009E23B2"/>
  </w:style>
  <w:style w:type="character" w:customStyle="1" w:styleId="contentcontrolboundarysink">
    <w:name w:val="contentcontrolboundarysink"/>
    <w:basedOn w:val="DefaultParagraphFont"/>
    <w:rsid w:val="009E23B2"/>
  </w:style>
  <w:style w:type="paragraph" w:customStyle="1" w:styleId="msonormal0">
    <w:name w:val="msonormal"/>
    <w:basedOn w:val="Normal"/>
    <w:rsid w:val="009C23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paragraph">
    <w:name w:val="paragraph"/>
    <w:basedOn w:val="Normal"/>
    <w:rsid w:val="009C23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wacimagegroupcontainer">
    <w:name w:val="wacimagegroupcontainer"/>
    <w:basedOn w:val="DefaultParagraphFont"/>
    <w:rsid w:val="009C238D"/>
  </w:style>
  <w:style w:type="character" w:customStyle="1" w:styleId="wacimagecontainer">
    <w:name w:val="wacimagecontainer"/>
    <w:basedOn w:val="DefaultParagraphFont"/>
    <w:rsid w:val="009C238D"/>
  </w:style>
  <w:style w:type="character" w:customStyle="1" w:styleId="textrun">
    <w:name w:val="textrun"/>
    <w:basedOn w:val="DefaultParagraphFont"/>
    <w:rsid w:val="009C238D"/>
  </w:style>
  <w:style w:type="character" w:customStyle="1" w:styleId="contentcontrol">
    <w:name w:val="contentcontrol"/>
    <w:basedOn w:val="DefaultParagraphFont"/>
    <w:rsid w:val="009C238D"/>
  </w:style>
  <w:style w:type="character" w:customStyle="1" w:styleId="fieldrange">
    <w:name w:val="fieldrange"/>
    <w:basedOn w:val="DefaultParagraphFont"/>
    <w:rsid w:val="009C238D"/>
  </w:style>
  <w:style w:type="character" w:customStyle="1" w:styleId="eop">
    <w:name w:val="eop"/>
    <w:basedOn w:val="DefaultParagraphFont"/>
    <w:rsid w:val="009C238D"/>
  </w:style>
  <w:style w:type="paragraph" w:customStyle="1" w:styleId="outlineelement">
    <w:name w:val="outlineelement"/>
    <w:basedOn w:val="Normal"/>
    <w:rsid w:val="009C23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linebreakblob">
    <w:name w:val="linebreakblob"/>
    <w:basedOn w:val="DefaultParagraphFont"/>
    <w:rsid w:val="009C238D"/>
  </w:style>
  <w:style w:type="character" w:customStyle="1" w:styleId="scxw112907714">
    <w:name w:val="scxw112907714"/>
    <w:basedOn w:val="DefaultParagraphFont"/>
    <w:rsid w:val="009C238D"/>
  </w:style>
  <w:style w:type="character" w:customStyle="1" w:styleId="wacimageborder">
    <w:name w:val="wacimageborder"/>
    <w:basedOn w:val="DefaultParagraphFont"/>
    <w:rsid w:val="009C238D"/>
  </w:style>
  <w:style w:type="character" w:styleId="CommentReference">
    <w:name w:val="annotation reference"/>
    <w:basedOn w:val="DefaultParagraphFont"/>
    <w:uiPriority w:val="99"/>
    <w:semiHidden/>
    <w:unhideWhenUsed/>
    <w:rsid w:val="00C0733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C0733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C0733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0733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07338"/>
    <w:rPr>
      <w:b/>
      <w:bCs/>
      <w:sz w:val="20"/>
      <w:szCs w:val="20"/>
    </w:rPr>
  </w:style>
  <w:style w:type="character" w:customStyle="1" w:styleId="ztplmc">
    <w:name w:val="ztplmc"/>
    <w:basedOn w:val="DefaultParagraphFont"/>
    <w:rsid w:val="00EE5E95"/>
  </w:style>
  <w:style w:type="character" w:customStyle="1" w:styleId="hwtze">
    <w:name w:val="hwtze"/>
    <w:basedOn w:val="DefaultParagraphFont"/>
    <w:rsid w:val="00EE5E95"/>
  </w:style>
  <w:style w:type="character" w:customStyle="1" w:styleId="rynqvb">
    <w:name w:val="rynqvb"/>
    <w:basedOn w:val="DefaultParagraphFont"/>
    <w:rsid w:val="00EE5E95"/>
  </w:style>
  <w:style w:type="paragraph" w:styleId="Header">
    <w:name w:val="header"/>
    <w:basedOn w:val="Normal"/>
    <w:link w:val="HeaderChar"/>
    <w:uiPriority w:val="99"/>
    <w:unhideWhenUsed/>
    <w:rsid w:val="00E571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7159"/>
  </w:style>
  <w:style w:type="paragraph" w:styleId="Footer">
    <w:name w:val="footer"/>
    <w:basedOn w:val="Normal"/>
    <w:link w:val="FooterChar"/>
    <w:uiPriority w:val="99"/>
    <w:unhideWhenUsed/>
    <w:rsid w:val="00E571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7159"/>
  </w:style>
  <w:style w:type="paragraph" w:styleId="Revision">
    <w:name w:val="Revision"/>
    <w:hidden/>
    <w:uiPriority w:val="99"/>
    <w:semiHidden/>
    <w:rsid w:val="00E57159"/>
    <w:pPr>
      <w:spacing w:after="0" w:line="240" w:lineRule="auto"/>
    </w:pPr>
  </w:style>
  <w:style w:type="character" w:styleId="Strong">
    <w:name w:val="Strong"/>
    <w:basedOn w:val="DefaultParagraphFont"/>
    <w:uiPriority w:val="22"/>
    <w:qFormat/>
    <w:rsid w:val="005A333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0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2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61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6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499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8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811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875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1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73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7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6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0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0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8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13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7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4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1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51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3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6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0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19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69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5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26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68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27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1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1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50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0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3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97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5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25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42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0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9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36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48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73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0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7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25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57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1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8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8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82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51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2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79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8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24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0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22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16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84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95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3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567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151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95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85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26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556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146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5098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25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40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04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9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79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7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9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34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17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1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5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8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97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91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5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6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63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73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comments.xml.rels><?xml version="1.0" encoding="UTF-8" standalone="yes"?>
<Relationships xmlns="http://schemas.openxmlformats.org/package/2006/relationships"><Relationship Id="rId3" Type="http://schemas.openxmlformats.org/officeDocument/2006/relationships/hyperlink" Target="https://www.emqx.com/en/blog/iiot-vs-iot-examples-and-5-key-differences" TargetMode="External"/><Relationship Id="rId2" Type="http://schemas.openxmlformats.org/officeDocument/2006/relationships/hyperlink" Target="https://www.techrepublic.com/article/brief-history-industrial-iot/" TargetMode="External"/><Relationship Id="rId1" Type="http://schemas.openxmlformats.org/officeDocument/2006/relationships/hyperlink" Target="https://www.rfpage.com/evolution-of-wireless-technologies-1g-to-5g-in-mobile-communication/" TargetMode="External"/><Relationship Id="rId6" Type="http://schemas.openxmlformats.org/officeDocument/2006/relationships/hyperlink" Target="https://www.ama-assn.org/practice-management/hipaa/hipaa-privacy-rule" TargetMode="External"/><Relationship Id="rId5" Type="http://schemas.openxmlformats.org/officeDocument/2006/relationships/hyperlink" Target="https://gdpr-info.eu/" TargetMode="External"/><Relationship Id="rId4" Type="http://schemas.openxmlformats.org/officeDocument/2006/relationships/hyperlink" Target="https://www.researchgate.net/publication/335937022_Machine_Learning_for_5GB5G_Mobile_and_Wireless_Communications_Potential_Limitations_and_Future_Directions" TargetMode="External"/></Relationship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microsoft.com/office/2016/09/relationships/commentsIds" Target="commentsIds.xml"/><Relationship Id="rId18" Type="http://schemas.openxmlformats.org/officeDocument/2006/relationships/image" Target="media/image6.png"/><Relationship Id="rId3" Type="http://schemas.openxmlformats.org/officeDocument/2006/relationships/numbering" Target="numbering.xml"/><Relationship Id="rId21" Type="http://schemas.openxmlformats.org/officeDocument/2006/relationships/image" Target="media/image9.jpeg"/><Relationship Id="rId7" Type="http://schemas.openxmlformats.org/officeDocument/2006/relationships/footnotes" Target="footnotes.xml"/><Relationship Id="rId12" Type="http://schemas.microsoft.com/office/2011/relationships/commentsExtended" Target="commentsExtended.xml"/><Relationship Id="rId17" Type="http://schemas.openxmlformats.org/officeDocument/2006/relationships/image" Target="media/image5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4.jpe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comments" Target="comments.xml"/><Relationship Id="rId24" Type="http://schemas.microsoft.com/office/2011/relationships/people" Target="people.xml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microsoft.com/office/2018/08/relationships/commentsExtensible" Target="commentsExtensible.xml"/><Relationship Id="rId22" Type="http://schemas.openxmlformats.org/officeDocument/2006/relationships/image" Target="media/image10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Hem24</b:Tag>
    <b:SourceType>DocumentFromInternetSite</b:SourceType>
    <b:Guid>{13CDB3BC-499C-49D5-A5E2-5BC29582E235}</b:Guid>
    <b:Author>
      <b:Author>
        <b:NameList>
          <b:Person>
            <b:Last>Kadia</b:Last>
            <b:First>Hema</b:First>
          </b:Person>
        </b:NameList>
      </b:Author>
    </b:Author>
    <b:Title>TeckNexus</b:Title>
    <b:Year>2024</b:Year>
    <b:Month> March</b:Month>
    <b:Day>16</b:Day>
    <b:URL>https://tecknexus.com/5g-network/5g-networks-know-about-5g</b:URL>
    <b:RefOrder>1</b:RefOrder>
  </b:Source>
  <b:Source>
    <b:Tag>Moh21</b:Tag>
    <b:SourceType>JournalArticle</b:SourceType>
    <b:Guid>{6C38CC6B-8207-481D-A709-C72D4F98A5B3}</b:Guid>
    <b:Title>Upgrading the manufacturing sector via applications of Industrial Internet of Things (IIoT)</b:Title>
    <b:Year>2021</b:Year>
    <b:Month>September</b:Month>
    <b:URL>https://www.researchgate.net/publication/354877289</b:URL>
    <b:Author>
      <b:Author>
        <b:NameList>
          <b:Person>
            <b:Last>Mohd Javaid *</b:Last>
            <b:First>Abid</b:First>
            <b:Middle>Haleem, Ravi Pratap Singh, Shanay Rab, Rajiv Suman</b:Middle>
          </b:Person>
        </b:NameList>
      </b:Author>
    </b:Author>
    <b:JournalName>Sensors International</b:JournalName>
    <b:Pages>17</b:Pages>
    <b:DOI>10.1016/j.sintl.2021.100129</b:DOI>
    <b:RefOrder>2</b:RefOrder>
  </b:Source>
  <b:Source>
    <b:Tag>Raj23</b:Tag>
    <b:SourceType>DocumentFromInternetSite</b:SourceType>
    <b:Guid>{0F6B5BF0-BE96-45ED-A144-A5C35249EB57}</b:Guid>
    <b:Title>RF Page</b:Title>
    <b:Year> 2023 </b:Year>
    <b:Month> July</b:Month>
    <b:Day>4</b:Day>
    <b:URL>https://www.rfpage.com/evolution-of-wireless-technologies-1g-to-5g-in-mobile-communication/</b:URL>
    <b:Author>
      <b:Author>
        <b:NameList>
          <b:Person>
            <b:Last>Rajiv</b:Last>
          </b:Person>
        </b:NameList>
      </b:Author>
    </b:Author>
    <b:RefOrder>3</b:RefOrder>
  </b:Source>
  <b:Source>
    <b:Tag>Hai22</b:Tag>
    <b:SourceType>InternetSite</b:SourceType>
    <b:Guid>{89526EBB-9E98-403F-B9FD-CDDFB5B30BE8}</b:Guid>
    <b:Title>Symmetry Electronics</b:Title>
    <b:Year>2022</b:Year>
    <b:Author>
      <b:Author>
        <b:NameList>
          <b:Person>
            <b:Last>Haiston</b:Last>
            <b:First>Jari</b:First>
          </b:Person>
        </b:NameList>
      </b:Author>
    </b:Author>
    <b:Month>September</b:Month>
    <b:Day>12</b:Day>
    <b:URL>https://www.symmetryelectronics.com/blog/how-will-5g-transform-industrial-iot/</b:URL>
    <b:RefOrder>4</b:RefOrder>
  </b:Source>
</b:Sources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otwf5SvEfYL/WFgsr0R5EtPlCAg==">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IJaC4zN20yanNnMgloLjFtcmN1MDkyCWguNDZyMGNvMjIJaC4ybHdhbXZ2MgloLjExMWt4M28yCWguM2wxOGZyaDIJaC4yMDZpcHphMgloLjRrNjY4bjMyCWguMnpiZ2l1dzIJaC4xZWdxdDJwMgloLjN5Z2VicWkyDWgudWlqdDQyNDNzdDYyCWguMmRsb2x5YjgAciExdkRkaTJXVTFlTzR1N2duUjNKc2N6WG8tVmNCRDBwLXo=</go:docsCustomData>
</go:gDocsCustomXmlDataStorage>
</file>

<file path=customXml/itemProps1.xml><?xml version="1.0" encoding="utf-8"?>
<ds:datastoreItem xmlns:ds="http://schemas.openxmlformats.org/officeDocument/2006/customXml" ds:itemID="{B92F01AC-7C7C-450B-93F3-9F701B5A431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43</Pages>
  <Words>9954</Words>
  <Characters>56738</Characters>
  <Application>Microsoft Office Word</Application>
  <DocSecurity>0</DocSecurity>
  <Lines>472</Lines>
  <Paragraphs>133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ICNT IChPh</dc:creator>
  <cp:keywords/>
  <dc:description/>
  <cp:lastModifiedBy>Derenik Petrosyan</cp:lastModifiedBy>
  <cp:revision>3</cp:revision>
  <dcterms:created xsi:type="dcterms:W3CDTF">2024-04-28T16:41:00Z</dcterms:created>
  <dcterms:modified xsi:type="dcterms:W3CDTF">2024-04-28T16:47:00Z</dcterms:modified>
</cp:coreProperties>
</file>